
<file path=[Content_Types].xml><?xml version="1.0" encoding="utf-8"?>
<Types xmlns="http://schemas.openxmlformats.org/package/2006/content-types">
  <Override PartName="/word/footnotes.xml" ContentType="application/vnd.openxmlformats-officedocument.wordprocessingml.footnotes+xml"/>
  <Default Extension="bin" ContentType="application/vnd.openxmlformats-officedocument.oleObject"/>
  <Default Extension="png" ContentType="image/png"/>
  <Override PartName="/customXml/itemProps1.xml" ContentType="application/vnd.openxmlformats-officedocument.customXmlProperties+xml"/>
  <Default Extension="wmf" ContentType="image/x-wmf"/>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E13F6C" w:rsidRPr="00A93B36" w:rsidRDefault="00E13F6C">
      <w:pPr>
        <w:pStyle w:val="Text"/>
        <w:ind w:firstLine="0"/>
        <w:rPr>
          <w:sz w:val="2"/>
          <w:szCs w:val="18"/>
        </w:rPr>
      </w:pPr>
      <w:r w:rsidRPr="00A93B36">
        <w:rPr>
          <w:sz w:val="2"/>
          <w:szCs w:val="18"/>
        </w:rPr>
        <w:footnoteReference w:customMarkFollows="1" w:id="1"/>
        <w:sym w:font="Symbol" w:char="F020"/>
      </w:r>
    </w:p>
    <w:p w:rsidR="00B037C0" w:rsidRPr="00A93B36" w:rsidRDefault="00B037C0" w:rsidP="009B6D44">
      <w:pPr>
        <w:pStyle w:val="a3"/>
        <w:framePr w:w="9361" w:wrap="notBeside" w:vAnchor="margin" w:x="1413" w:yAlign="top"/>
      </w:pPr>
      <w:r w:rsidRPr="00A93B36">
        <w:rPr>
          <w:rFonts w:hint="eastAsia"/>
          <w:lang w:eastAsia="zh-CN"/>
        </w:rPr>
        <w:t>Spinal Physiological Motion Simulator</w:t>
      </w:r>
      <w:r w:rsidRPr="00A93B36">
        <w:t xml:space="preserve"> </w:t>
      </w:r>
      <w:r w:rsidRPr="00A93B36">
        <w:rPr>
          <w:rFonts w:hint="eastAsia"/>
          <w:lang w:eastAsia="zh-CN"/>
        </w:rPr>
        <w:t>and Compensation Method for a Robotic Spinal Surgical System</w:t>
      </w:r>
    </w:p>
    <w:p w:rsidR="00E13F6C" w:rsidRPr="00A93B36" w:rsidRDefault="00B037C0" w:rsidP="00E13F6C">
      <w:pPr>
        <w:pStyle w:val="Authors"/>
        <w:framePr w:wrap="notBeside" w:x="1614"/>
        <w:rPr>
          <w:lang w:eastAsia="zh-CN"/>
        </w:rPr>
      </w:pPr>
      <w:r w:rsidRPr="00A93B36">
        <w:t>Bing Li, Min Fang, </w:t>
      </w:r>
      <w:proofErr w:type="spellStart"/>
      <w:r w:rsidRPr="00A93B36">
        <w:t>Haiyang</w:t>
      </w:r>
      <w:proofErr w:type="spellEnd"/>
      <w:r w:rsidRPr="00A93B36">
        <w:t> Jin</w:t>
      </w:r>
      <w:r w:rsidR="003248D0">
        <w:rPr>
          <w:rFonts w:hint="eastAsia"/>
          <w:lang w:eastAsia="zh-CN"/>
        </w:rPr>
        <w:t>,</w:t>
      </w:r>
      <w:r w:rsidRPr="00A93B36">
        <w:t> Ying </w:t>
      </w:r>
      <w:proofErr w:type="spellStart"/>
      <w:r w:rsidRPr="00A93B36">
        <w:t>Hu</w:t>
      </w:r>
      <w:proofErr w:type="spellEnd"/>
      <w:r w:rsidRPr="00A93B36">
        <w:t>*</w:t>
      </w:r>
      <w:r w:rsidR="003248D0">
        <w:rPr>
          <w:rFonts w:hint="eastAsia"/>
          <w:lang w:eastAsia="zh-CN"/>
        </w:rPr>
        <w:t xml:space="preserve"> and </w:t>
      </w:r>
      <w:proofErr w:type="spellStart"/>
      <w:r w:rsidR="003248D0">
        <w:rPr>
          <w:rFonts w:hint="eastAsia"/>
          <w:lang w:eastAsia="zh-CN"/>
        </w:rPr>
        <w:t>Jianwei</w:t>
      </w:r>
      <w:proofErr w:type="spellEnd"/>
      <w:r w:rsidR="003248D0">
        <w:rPr>
          <w:rFonts w:hint="eastAsia"/>
          <w:lang w:eastAsia="zh-CN"/>
        </w:rPr>
        <w:t xml:space="preserve"> Zhang</w:t>
      </w:r>
    </w:p>
    <w:p w:rsidR="00E13F6C" w:rsidRPr="00A93B36" w:rsidRDefault="00E13F6C">
      <w:pPr>
        <w:pStyle w:val="Abstract"/>
        <w:rPr>
          <w:lang w:eastAsia="zh-CN"/>
        </w:rPr>
      </w:pPr>
      <w:r w:rsidRPr="00A93B36">
        <w:rPr>
          <w:i/>
          <w:iCs/>
        </w:rPr>
        <w:t>Abstract</w:t>
      </w:r>
      <w:r w:rsidRPr="00A93B36">
        <w:t>—</w:t>
      </w:r>
      <w:proofErr w:type="gramStart"/>
      <w:r w:rsidR="00B037C0" w:rsidRPr="00A93B36">
        <w:rPr>
          <w:lang w:eastAsia="zh-CN"/>
        </w:rPr>
        <w:t>During</w:t>
      </w:r>
      <w:proofErr w:type="gramEnd"/>
      <w:r w:rsidR="00B037C0" w:rsidRPr="00A93B36">
        <w:rPr>
          <w:rFonts w:hint="eastAsia"/>
          <w:lang w:eastAsia="zh-CN"/>
        </w:rPr>
        <w:t xml:space="preserve"> spinal surgery, spinal physiological motion (SPM) due to respira</w:t>
      </w:r>
      <w:r w:rsidR="00B037C0" w:rsidRPr="00A93B36">
        <w:rPr>
          <w:lang w:eastAsia="zh-CN"/>
        </w:rPr>
        <w:t>tion</w:t>
      </w:r>
      <w:r w:rsidR="00B037C0" w:rsidRPr="00A93B36">
        <w:rPr>
          <w:rFonts w:hint="eastAsia"/>
          <w:lang w:eastAsia="zh-CN"/>
        </w:rPr>
        <w:t xml:space="preserve"> </w:t>
      </w:r>
      <w:r w:rsidR="00B037C0" w:rsidRPr="00A93B36">
        <w:rPr>
          <w:lang w:eastAsia="zh-CN"/>
        </w:rPr>
        <w:t xml:space="preserve">can interfere with </w:t>
      </w:r>
      <w:r w:rsidR="00B037C0" w:rsidRPr="00A93B36">
        <w:rPr>
          <w:rFonts w:hint="eastAsia"/>
          <w:lang w:eastAsia="zh-CN"/>
        </w:rPr>
        <w:t xml:space="preserve">the operation. The patient is </w:t>
      </w:r>
      <w:r w:rsidR="00B037C0" w:rsidRPr="00A93B36">
        <w:rPr>
          <w:lang w:eastAsia="zh-CN"/>
        </w:rPr>
        <w:t>anesthetized and</w:t>
      </w:r>
      <w:r w:rsidR="00B037C0" w:rsidRPr="00A93B36">
        <w:rPr>
          <w:rFonts w:hint="eastAsia"/>
          <w:lang w:eastAsia="zh-CN"/>
        </w:rPr>
        <w:t xml:space="preserve"> breathes passively with the aid of a ventilator</w:t>
      </w:r>
      <w:r w:rsidR="00B037C0" w:rsidRPr="00A93B36">
        <w:rPr>
          <w:lang w:eastAsia="zh-CN"/>
        </w:rPr>
        <w:t>,</w:t>
      </w:r>
      <w:r w:rsidR="00B037C0" w:rsidRPr="00A93B36">
        <w:rPr>
          <w:rFonts w:hint="eastAsia"/>
          <w:lang w:eastAsia="zh-CN"/>
        </w:rPr>
        <w:t xml:space="preserve"> </w:t>
      </w:r>
      <w:r w:rsidR="00B037C0" w:rsidRPr="00A93B36">
        <w:rPr>
          <w:lang w:eastAsia="zh-CN"/>
        </w:rPr>
        <w:t xml:space="preserve">causing </w:t>
      </w:r>
      <w:r w:rsidR="00B037C0" w:rsidRPr="00A93B36">
        <w:rPr>
          <w:rFonts w:hint="eastAsia"/>
          <w:lang w:eastAsia="zh-CN"/>
        </w:rPr>
        <w:t xml:space="preserve">periodic SPM. </w:t>
      </w:r>
      <w:r w:rsidR="00CC6E01">
        <w:rPr>
          <w:rFonts w:hint="eastAsia"/>
          <w:lang w:eastAsia="zh-CN"/>
        </w:rPr>
        <w:t>In t</w:t>
      </w:r>
      <w:r w:rsidR="00B037C0" w:rsidRPr="00A93B36">
        <w:rPr>
          <w:rFonts w:hint="eastAsia"/>
          <w:lang w:eastAsia="zh-CN"/>
        </w:rPr>
        <w:t>his paper</w:t>
      </w:r>
      <w:r w:rsidR="00CC6E01">
        <w:rPr>
          <w:rFonts w:hint="eastAsia"/>
          <w:lang w:eastAsia="zh-CN"/>
        </w:rPr>
        <w:t>,</w:t>
      </w:r>
      <w:r w:rsidR="00B037C0" w:rsidRPr="00A93B36">
        <w:rPr>
          <w:rFonts w:hint="eastAsia"/>
          <w:lang w:eastAsia="zh-CN"/>
        </w:rPr>
        <w:t xml:space="preserve"> </w:t>
      </w:r>
      <w:r w:rsidR="00B037C0" w:rsidRPr="00A93B36">
        <w:rPr>
          <w:lang w:eastAsia="zh-CN"/>
        </w:rPr>
        <w:t>a</w:t>
      </w:r>
      <w:r w:rsidR="00B037C0" w:rsidRPr="00A93B36">
        <w:rPr>
          <w:rFonts w:hint="eastAsia"/>
          <w:lang w:eastAsia="zh-CN"/>
        </w:rPr>
        <w:t xml:space="preserve"> respiratory model based on the ventilator flow waves</w:t>
      </w:r>
      <w:r w:rsidR="00CC6E01">
        <w:rPr>
          <w:rFonts w:hint="eastAsia"/>
          <w:lang w:eastAsia="zh-CN"/>
        </w:rPr>
        <w:t xml:space="preserve"> is proposed;</w:t>
      </w:r>
      <w:r w:rsidR="00B037C0" w:rsidRPr="00A93B36">
        <w:rPr>
          <w:rFonts w:hint="eastAsia"/>
          <w:lang w:eastAsia="zh-CN"/>
        </w:rPr>
        <w:t xml:space="preserve"> and a spinal physiological motion simulator (SPMS)</w:t>
      </w:r>
      <w:r w:rsidR="00CC6E01">
        <w:rPr>
          <w:rFonts w:hint="eastAsia"/>
          <w:lang w:eastAsia="zh-CN"/>
        </w:rPr>
        <w:t xml:space="preserve">, which is based on a 3-RPS parallel </w:t>
      </w:r>
      <w:r w:rsidR="00CC6E01">
        <w:rPr>
          <w:lang w:eastAsia="zh-CN"/>
        </w:rPr>
        <w:t>mechanism</w:t>
      </w:r>
      <w:r w:rsidR="00CC6E01">
        <w:rPr>
          <w:rFonts w:hint="eastAsia"/>
          <w:lang w:eastAsia="zh-CN"/>
        </w:rPr>
        <w:t>, is developed for simulating the SPM due to the respiratory model</w:t>
      </w:r>
      <w:r w:rsidR="00B037C0" w:rsidRPr="00A93B36">
        <w:rPr>
          <w:rFonts w:hint="eastAsia"/>
          <w:lang w:eastAsia="zh-CN"/>
        </w:rPr>
        <w:t xml:space="preserve">. </w:t>
      </w:r>
      <w:r w:rsidR="00CC6E01">
        <w:rPr>
          <w:rFonts w:hint="eastAsia"/>
          <w:lang w:eastAsia="zh-CN"/>
        </w:rPr>
        <w:t>For compensating the SPM, a compensation algorithm</w:t>
      </w:r>
      <w:r w:rsidR="00B037C0" w:rsidRPr="00A93B36">
        <w:rPr>
          <w:lang w:eastAsia="zh-CN"/>
        </w:rPr>
        <w:t xml:space="preserve"> </w:t>
      </w:r>
      <w:r w:rsidR="00CC6E01">
        <w:rPr>
          <w:rFonts w:hint="eastAsia"/>
          <w:lang w:eastAsia="zh-CN"/>
        </w:rPr>
        <w:t xml:space="preserve">based on </w:t>
      </w:r>
      <w:r w:rsidR="00B037C0" w:rsidRPr="00A93B36">
        <w:rPr>
          <w:rFonts w:hint="eastAsia"/>
          <w:lang w:eastAsia="zh-CN"/>
        </w:rPr>
        <w:t xml:space="preserve">weighted frequency linear combiner (WFLC), which can adapt to variation </w:t>
      </w:r>
      <w:r w:rsidR="00B037C0" w:rsidRPr="00A93B36">
        <w:rPr>
          <w:lang w:eastAsia="zh-CN"/>
        </w:rPr>
        <w:t xml:space="preserve">in </w:t>
      </w:r>
      <w:r w:rsidR="00B037C0" w:rsidRPr="00A93B36">
        <w:rPr>
          <w:rFonts w:hint="eastAsia"/>
          <w:lang w:eastAsia="zh-CN"/>
        </w:rPr>
        <w:t>the frequency and ampli</w:t>
      </w:r>
      <w:r w:rsidR="00CC6E01">
        <w:rPr>
          <w:rFonts w:hint="eastAsia"/>
          <w:lang w:eastAsia="zh-CN"/>
        </w:rPr>
        <w:t>tude of a quasi-periodic signal, is proposed for a robotic surgical system in this paper. And finally, t</w:t>
      </w:r>
      <w:r w:rsidR="00B037C0" w:rsidRPr="00A93B36">
        <w:rPr>
          <w:lang w:eastAsia="zh-CN"/>
        </w:rPr>
        <w:t>wo experiments were carried out,</w:t>
      </w:r>
      <w:r w:rsidR="00B037C0" w:rsidRPr="00A93B36">
        <w:rPr>
          <w:rFonts w:hint="eastAsia"/>
          <w:lang w:eastAsia="zh-CN"/>
        </w:rPr>
        <w:t xml:space="preserve"> one </w:t>
      </w:r>
      <w:r w:rsidR="00B037C0" w:rsidRPr="00A93B36">
        <w:rPr>
          <w:lang w:eastAsia="zh-CN"/>
        </w:rPr>
        <w:t>to</w:t>
      </w:r>
      <w:r w:rsidR="00B037C0" w:rsidRPr="00A93B36">
        <w:rPr>
          <w:rFonts w:hint="eastAsia"/>
          <w:lang w:eastAsia="zh-CN"/>
        </w:rPr>
        <w:t xml:space="preserve"> analy</w:t>
      </w:r>
      <w:r w:rsidR="00B037C0" w:rsidRPr="00A93B36">
        <w:rPr>
          <w:lang w:eastAsia="zh-CN"/>
        </w:rPr>
        <w:t>ze</w:t>
      </w:r>
      <w:r w:rsidR="00B037C0" w:rsidRPr="00A93B36">
        <w:rPr>
          <w:rFonts w:hint="eastAsia"/>
          <w:lang w:eastAsia="zh-CN"/>
        </w:rPr>
        <w:t xml:space="preserve"> </w:t>
      </w:r>
      <w:r w:rsidR="00B037C0" w:rsidRPr="00A93B36">
        <w:rPr>
          <w:lang w:eastAsia="zh-CN"/>
        </w:rPr>
        <w:t xml:space="preserve">the </w:t>
      </w:r>
      <w:r w:rsidR="00B037C0" w:rsidRPr="00A93B36">
        <w:rPr>
          <w:rFonts w:hint="eastAsia"/>
          <w:lang w:eastAsia="zh-CN"/>
        </w:rPr>
        <w:t xml:space="preserve">SPMS </w:t>
      </w:r>
      <w:r w:rsidR="00B037C0" w:rsidRPr="00A93B36">
        <w:rPr>
          <w:lang w:eastAsia="zh-CN"/>
        </w:rPr>
        <w:t xml:space="preserve">error </w:t>
      </w:r>
      <w:r w:rsidR="00B037C0" w:rsidRPr="00A93B36">
        <w:rPr>
          <w:rFonts w:hint="eastAsia"/>
          <w:lang w:eastAsia="zh-CN"/>
        </w:rPr>
        <w:t xml:space="preserve">and the other </w:t>
      </w:r>
      <w:r w:rsidR="00B037C0" w:rsidRPr="00A93B36">
        <w:rPr>
          <w:lang w:eastAsia="zh-CN"/>
        </w:rPr>
        <w:t>to</w:t>
      </w:r>
      <w:r w:rsidR="00B037C0" w:rsidRPr="00A93B36">
        <w:rPr>
          <w:rFonts w:hint="eastAsia"/>
          <w:lang w:eastAsia="zh-CN"/>
        </w:rPr>
        <w:t xml:space="preserve"> validat</w:t>
      </w:r>
      <w:r w:rsidR="00B037C0" w:rsidRPr="00A93B36">
        <w:rPr>
          <w:lang w:eastAsia="zh-CN"/>
        </w:rPr>
        <w:t>e</w:t>
      </w:r>
      <w:r w:rsidR="00B037C0" w:rsidRPr="00A93B36">
        <w:rPr>
          <w:rFonts w:hint="eastAsia"/>
          <w:lang w:eastAsia="zh-CN"/>
        </w:rPr>
        <w:t xml:space="preserve"> </w:t>
      </w:r>
      <w:r w:rsidR="0005495D">
        <w:rPr>
          <w:rFonts w:hint="eastAsia"/>
          <w:lang w:eastAsia="zh-CN"/>
        </w:rPr>
        <w:t>SPM</w:t>
      </w:r>
      <w:r w:rsidR="0005495D" w:rsidRPr="00A93B36">
        <w:rPr>
          <w:rFonts w:hint="eastAsia"/>
          <w:lang w:eastAsia="zh-CN"/>
        </w:rPr>
        <w:t xml:space="preserve"> </w:t>
      </w:r>
      <w:r w:rsidR="00B037C0" w:rsidRPr="00A93B36">
        <w:rPr>
          <w:rFonts w:hint="eastAsia"/>
          <w:lang w:eastAsia="zh-CN"/>
        </w:rPr>
        <w:t xml:space="preserve">compensation using </w:t>
      </w:r>
      <w:r w:rsidR="00B037C0" w:rsidRPr="00A93B36">
        <w:rPr>
          <w:lang w:eastAsia="zh-CN"/>
        </w:rPr>
        <w:t xml:space="preserve">the </w:t>
      </w:r>
      <w:r w:rsidR="004152C2">
        <w:rPr>
          <w:rFonts w:hint="eastAsia"/>
          <w:lang w:eastAsia="zh-CN"/>
        </w:rPr>
        <w:t>compensation</w:t>
      </w:r>
      <w:r w:rsidR="00B037C0" w:rsidRPr="00A93B36">
        <w:rPr>
          <w:rFonts w:hint="eastAsia"/>
          <w:lang w:eastAsia="zh-CN"/>
        </w:rPr>
        <w:t xml:space="preserve"> algorithm.</w:t>
      </w:r>
    </w:p>
    <w:p w:rsidR="00B037C0" w:rsidRPr="00A93B36" w:rsidRDefault="00B037C0" w:rsidP="00B037C0">
      <w:pPr>
        <w:ind w:firstLineChars="100" w:firstLine="181"/>
        <w:jc w:val="both"/>
        <w:rPr>
          <w:lang w:eastAsia="zh-CN"/>
        </w:rPr>
      </w:pPr>
      <w:r w:rsidRPr="00A93B36">
        <w:rPr>
          <w:rFonts w:hint="eastAsia"/>
          <w:b/>
          <w:bCs/>
          <w:i/>
          <w:iCs/>
          <w:sz w:val="18"/>
          <w:szCs w:val="18"/>
          <w:lang w:eastAsia="zh-CN"/>
        </w:rPr>
        <w:t>Keyword</w:t>
      </w:r>
      <w:r w:rsidRPr="00A93B36">
        <w:rPr>
          <w:lang w:eastAsia="zh-CN"/>
        </w:rPr>
        <w:t>—</w:t>
      </w:r>
      <w:r w:rsidRPr="00A93B36">
        <w:rPr>
          <w:b/>
          <w:lang w:eastAsia="zh-CN"/>
        </w:rPr>
        <w:t>surgical robot, physiological motion</w:t>
      </w:r>
      <w:r w:rsidRPr="00A93B36">
        <w:rPr>
          <w:b/>
        </w:rPr>
        <w:t xml:space="preserve">, </w:t>
      </w:r>
      <w:r w:rsidRPr="00A93B36">
        <w:rPr>
          <w:b/>
          <w:lang w:eastAsia="zh-CN"/>
        </w:rPr>
        <w:t>3-PRS</w:t>
      </w:r>
      <w:r w:rsidRPr="00A93B36">
        <w:rPr>
          <w:b/>
        </w:rPr>
        <w:t xml:space="preserve">, </w:t>
      </w:r>
      <w:r w:rsidRPr="00A93B36">
        <w:rPr>
          <w:b/>
          <w:lang w:eastAsia="zh-CN"/>
        </w:rPr>
        <w:t>WFLC, motion compensation</w:t>
      </w:r>
    </w:p>
    <w:p w:rsidR="00E13F6C" w:rsidRPr="00A93B36" w:rsidRDefault="00E13F6C">
      <w:pPr>
        <w:pStyle w:val="1"/>
      </w:pPr>
      <w:r w:rsidRPr="00A93B36">
        <w:t>I</w:t>
      </w:r>
      <w:r w:rsidRPr="00A93B36">
        <w:rPr>
          <w:sz w:val="16"/>
          <w:szCs w:val="16"/>
        </w:rPr>
        <w:t>NTRODUCTION</w:t>
      </w:r>
    </w:p>
    <w:p w:rsidR="00995E10" w:rsidRPr="00A93B36" w:rsidRDefault="00995E10" w:rsidP="00995E10">
      <w:pPr>
        <w:pStyle w:val="Text"/>
        <w:keepNext/>
        <w:framePr w:dropCap="drop" w:lines="2" w:h="451" w:hRule="exact" w:wrap="auto" w:vAnchor="text" w:hAnchor="text"/>
        <w:spacing w:line="451" w:lineRule="exact"/>
        <w:ind w:firstLine="0"/>
        <w:rPr>
          <w:smallCaps/>
          <w:position w:val="-5"/>
          <w:sz w:val="56"/>
          <w:szCs w:val="56"/>
          <w:lang w:eastAsia="zh-CN"/>
        </w:rPr>
      </w:pPr>
      <w:r w:rsidRPr="00A93B36">
        <w:rPr>
          <w:rFonts w:hint="eastAsia"/>
          <w:smallCaps/>
          <w:position w:val="-5"/>
          <w:sz w:val="56"/>
          <w:szCs w:val="56"/>
          <w:lang w:eastAsia="zh-CN"/>
        </w:rPr>
        <w:t>A</w:t>
      </w:r>
    </w:p>
    <w:p w:rsidR="00B037C0" w:rsidRPr="00A93B36" w:rsidRDefault="00995E10" w:rsidP="00995E10">
      <w:pPr>
        <w:pStyle w:val="Text"/>
        <w:ind w:firstLine="0"/>
      </w:pPr>
      <w:del w:id="4" w:author="OceanJinn" w:date="2014-10-15T10:56:00Z">
        <w:r w:rsidRPr="00A93B36" w:rsidDel="00B2092A">
          <w:rPr>
            <w:rFonts w:hint="eastAsia"/>
            <w:lang w:eastAsia="zh-CN"/>
          </w:rPr>
          <w:delText>DVANCES</w:delText>
        </w:r>
        <w:r w:rsidR="00B037C0" w:rsidRPr="00A93B36" w:rsidDel="00B2092A">
          <w:delText xml:space="preserve"> </w:delText>
        </w:r>
      </w:del>
      <w:proofErr w:type="gramStart"/>
      <w:ins w:id="5" w:author="OceanJinn" w:date="2014-10-15T10:56:00Z">
        <w:r w:rsidR="00B2092A">
          <w:rPr>
            <w:rFonts w:hint="eastAsia"/>
            <w:lang w:eastAsia="zh-CN"/>
          </w:rPr>
          <w:t>dvances</w:t>
        </w:r>
        <w:proofErr w:type="gramEnd"/>
        <w:r w:rsidR="00B2092A" w:rsidRPr="00A93B36">
          <w:t xml:space="preserve"> </w:t>
        </w:r>
      </w:ins>
      <w:r w:rsidR="00B037C0" w:rsidRPr="00A93B36">
        <w:t>in</w:t>
      </w:r>
      <w:r w:rsidR="00B037C0" w:rsidRPr="00A93B36">
        <w:rPr>
          <w:rFonts w:hint="eastAsia"/>
        </w:rPr>
        <w:t xml:space="preserve"> science and technology</w:t>
      </w:r>
      <w:r w:rsidR="00B037C0" w:rsidRPr="00A93B36">
        <w:t xml:space="preserve"> have led to the use of a variety</w:t>
      </w:r>
      <w:r w:rsidR="00B037C0" w:rsidRPr="00A93B36">
        <w:rPr>
          <w:rFonts w:hint="eastAsia"/>
        </w:rPr>
        <w:t xml:space="preserve"> of surgical robots </w:t>
      </w:r>
      <w:r w:rsidR="00B037C0" w:rsidRPr="00A93B36">
        <w:t xml:space="preserve">in the </w:t>
      </w:r>
      <w:r w:rsidR="00B037C0" w:rsidRPr="00A93B36">
        <w:rPr>
          <w:rFonts w:hint="eastAsia"/>
        </w:rPr>
        <w:t>field</w:t>
      </w:r>
      <w:r w:rsidR="00B037C0" w:rsidRPr="00A93B36">
        <w:t xml:space="preserve"> of </w:t>
      </w:r>
      <w:r w:rsidR="00B037C0" w:rsidRPr="00A93B36">
        <w:rPr>
          <w:rFonts w:hint="eastAsia"/>
          <w:lang w:eastAsia="zh-CN"/>
        </w:rPr>
        <w:t>medical application</w:t>
      </w:r>
      <w:r w:rsidR="00B037C0" w:rsidRPr="00A93B36">
        <w:rPr>
          <w:rFonts w:hint="eastAsia"/>
        </w:rPr>
        <w:t>.</w:t>
      </w:r>
      <w:r w:rsidR="00B037C0" w:rsidRPr="00A93B36">
        <w:rPr>
          <w:rFonts w:hint="eastAsia"/>
          <w:lang w:eastAsia="zh-CN"/>
        </w:rPr>
        <w:t xml:space="preserve"> </w:t>
      </w:r>
      <w:r w:rsidR="00B037C0" w:rsidRPr="00A93B36">
        <w:rPr>
          <w:lang w:eastAsia="zh-CN"/>
        </w:rPr>
        <w:t>Interference due to physiological motion</w:t>
      </w:r>
      <w:r w:rsidR="00B037C0" w:rsidRPr="00A93B36">
        <w:rPr>
          <w:rFonts w:hint="eastAsia"/>
          <w:lang w:eastAsia="zh-CN"/>
        </w:rPr>
        <w:t>s</w:t>
      </w:r>
      <w:r w:rsidR="00B037C0" w:rsidRPr="00A93B36">
        <w:rPr>
          <w:lang w:eastAsia="zh-CN"/>
        </w:rPr>
        <w:t xml:space="preserve"> from respiration and cardiac rhythms pose a problem for the development of specialized surgical robots</w:t>
      </w:r>
      <w:r w:rsidR="00B037C0" w:rsidRPr="00A93B36">
        <w:rPr>
          <w:rFonts w:hint="eastAsia"/>
          <w:lang w:eastAsia="zh-CN"/>
        </w:rPr>
        <w:t xml:space="preserve">, in that the motion will reduce the operation accuracy and stability. </w:t>
      </w:r>
      <w:r w:rsidR="00B037C0" w:rsidRPr="00A93B36">
        <w:t>To overcome th</w:t>
      </w:r>
      <w:r w:rsidR="00B037C0" w:rsidRPr="00A93B36">
        <w:rPr>
          <w:rFonts w:hint="eastAsia"/>
          <w:lang w:eastAsia="zh-CN"/>
        </w:rPr>
        <w:t>ese</w:t>
      </w:r>
      <w:r w:rsidR="00B037C0" w:rsidRPr="00A93B36">
        <w:t xml:space="preserve"> issue</w:t>
      </w:r>
      <w:r w:rsidR="00B037C0" w:rsidRPr="00A93B36">
        <w:rPr>
          <w:rFonts w:hint="eastAsia"/>
          <w:lang w:eastAsia="zh-CN"/>
        </w:rPr>
        <w:t>s</w:t>
      </w:r>
      <w:r w:rsidR="00B037C0" w:rsidRPr="00A93B36">
        <w:rPr>
          <w:rFonts w:hint="eastAsia"/>
        </w:rPr>
        <w:t xml:space="preserve">, </w:t>
      </w:r>
      <w:r w:rsidR="00B037C0" w:rsidRPr="00A93B36">
        <w:rPr>
          <w:rFonts w:hint="eastAsia"/>
          <w:lang w:eastAsia="zh-CN"/>
        </w:rPr>
        <w:t xml:space="preserve">many scholars focus on the researches of the characteristics </w:t>
      </w:r>
      <w:r w:rsidR="00B037C0" w:rsidRPr="00A93B36">
        <w:rPr>
          <w:rFonts w:hint="eastAsia"/>
        </w:rPr>
        <w:t>and</w:t>
      </w:r>
      <w:r w:rsidR="00B037C0" w:rsidRPr="00A93B36">
        <w:rPr>
          <w:rFonts w:hint="eastAsia"/>
          <w:lang w:eastAsia="zh-CN"/>
        </w:rPr>
        <w:t xml:space="preserve"> compensation method of these physiological motions. And some physiological motion simulators are also developed for these researches and experiments. Such as the</w:t>
      </w:r>
      <w:r w:rsidR="00B037C0" w:rsidRPr="00A93B36">
        <w:rPr>
          <w:rFonts w:hint="eastAsia"/>
        </w:rPr>
        <w:t xml:space="preserve"> 2-</w:t>
      </w:r>
      <w:r w:rsidR="00B037C0" w:rsidRPr="00A93B36">
        <w:rPr>
          <w:rFonts w:hint="eastAsia"/>
          <w:lang w:eastAsia="zh-CN"/>
        </w:rPr>
        <w:t>Degree of Freedom (</w:t>
      </w:r>
      <w:proofErr w:type="spellStart"/>
      <w:r w:rsidR="00B037C0" w:rsidRPr="00A93B36">
        <w:rPr>
          <w:rFonts w:hint="eastAsia"/>
          <w:lang w:eastAsia="zh-CN"/>
        </w:rPr>
        <w:t>DoF</w:t>
      </w:r>
      <w:proofErr w:type="spellEnd"/>
      <w:r w:rsidR="00B037C0" w:rsidRPr="00A93B36">
        <w:rPr>
          <w:rFonts w:hint="eastAsia"/>
          <w:lang w:eastAsia="zh-CN"/>
        </w:rPr>
        <w:t>)</w:t>
      </w:r>
      <w:r w:rsidR="00B037C0" w:rsidRPr="00A93B36">
        <w:rPr>
          <w:rFonts w:hint="eastAsia"/>
        </w:rPr>
        <w:t xml:space="preserve"> </w:t>
      </w:r>
      <w:r w:rsidR="00B037C0" w:rsidRPr="00A93B36">
        <w:rPr>
          <w:rFonts w:hint="eastAsia"/>
          <w:lang w:eastAsia="zh-CN"/>
        </w:rPr>
        <w:t>device</w:t>
      </w:r>
      <w:r w:rsidR="00B037C0" w:rsidRPr="00A93B36">
        <w:rPr>
          <w:rFonts w:hint="eastAsia"/>
        </w:rPr>
        <w:t xml:space="preserve"> </w:t>
      </w:r>
      <w:r w:rsidR="00B037C0" w:rsidRPr="00A93B36">
        <w:rPr>
          <w:rFonts w:hint="eastAsia"/>
          <w:lang w:eastAsia="zh-CN"/>
        </w:rPr>
        <w:t xml:space="preserve">designed by </w:t>
      </w:r>
      <w:proofErr w:type="spellStart"/>
      <w:r w:rsidR="00B037C0" w:rsidRPr="00A93B36">
        <w:rPr>
          <w:lang w:eastAsia="zh-CN"/>
        </w:rPr>
        <w:t>Gangloff</w:t>
      </w:r>
      <w:proofErr w:type="spellEnd"/>
      <w:r w:rsidR="00B037C0" w:rsidRPr="00A93B36">
        <w:rPr>
          <w:rFonts w:hint="eastAsia"/>
          <w:lang w:eastAsia="zh-CN"/>
        </w:rPr>
        <w:t xml:space="preserve"> et al.,</w:t>
      </w:r>
      <w:r w:rsidR="00B037C0" w:rsidRPr="00A93B36">
        <w:rPr>
          <w:rFonts w:hint="eastAsia"/>
        </w:rPr>
        <w:t xml:space="preserve"> to research respiratory motion compensation</w:t>
      </w:r>
      <w:r w:rsidR="00B037C0" w:rsidRPr="00A93B36">
        <w:rPr>
          <w:rFonts w:hint="eastAsia"/>
          <w:lang w:eastAsia="zh-CN"/>
        </w:rPr>
        <w:t xml:space="preserve"> [1], which can simulate some simple physiological motions of organs.</w:t>
      </w:r>
      <w:r w:rsidR="00B037C0" w:rsidRPr="00A93B36">
        <w:rPr>
          <w:rFonts w:hint="eastAsia"/>
        </w:rPr>
        <w:t xml:space="preserve"> </w:t>
      </w:r>
      <w:r w:rsidR="00B037C0" w:rsidRPr="00A93B36">
        <w:rPr>
          <w:rFonts w:hint="eastAsia"/>
          <w:lang w:eastAsia="zh-CN"/>
        </w:rPr>
        <w:t>F</w:t>
      </w:r>
      <w:r w:rsidR="00B037C0" w:rsidRPr="00A93B36">
        <w:rPr>
          <w:rFonts w:hint="eastAsia"/>
        </w:rPr>
        <w:t xml:space="preserve">or the experiment </w:t>
      </w:r>
      <w:r w:rsidR="00B037C0" w:rsidRPr="00A93B36">
        <w:t>of spinal fusion</w:t>
      </w:r>
      <w:r w:rsidR="00B037C0" w:rsidRPr="00A93B36">
        <w:rPr>
          <w:rFonts w:hint="eastAsia"/>
        </w:rPr>
        <w:t xml:space="preserve">, </w:t>
      </w:r>
      <w:r w:rsidR="00B037C0" w:rsidRPr="00A93B36">
        <w:rPr>
          <w:rFonts w:hint="eastAsia"/>
          <w:lang w:eastAsia="zh-CN"/>
        </w:rPr>
        <w:t>a</w:t>
      </w:r>
      <w:r w:rsidR="00B037C0" w:rsidRPr="00A93B36">
        <w:rPr>
          <w:rFonts w:hint="eastAsia"/>
        </w:rPr>
        <w:t xml:space="preserve"> respiratory motion </w:t>
      </w:r>
      <w:r w:rsidR="00B037C0" w:rsidRPr="00A93B36">
        <w:rPr>
          <w:rFonts w:hint="eastAsia"/>
          <w:lang w:eastAsia="zh-CN"/>
        </w:rPr>
        <w:t xml:space="preserve">simulator </w:t>
      </w:r>
      <w:r w:rsidR="00B037C0" w:rsidRPr="00A93B36">
        <w:rPr>
          <w:rFonts w:hint="eastAsia"/>
        </w:rPr>
        <w:t xml:space="preserve">emulating a human respiratory movement </w:t>
      </w:r>
      <w:r w:rsidR="00B037C0" w:rsidRPr="00A93B36">
        <w:t xml:space="preserve">was </w:t>
      </w:r>
      <w:r w:rsidR="00B037C0" w:rsidRPr="00A93B36">
        <w:rPr>
          <w:rFonts w:hint="eastAsia"/>
          <w:lang w:eastAsia="zh-CN"/>
        </w:rPr>
        <w:t>developed</w:t>
      </w:r>
      <w:r w:rsidR="00B037C0" w:rsidRPr="00A93B36">
        <w:rPr>
          <w:rFonts w:hint="eastAsia"/>
        </w:rPr>
        <w:t xml:space="preserve"> by</w:t>
      </w:r>
      <w:r w:rsidR="00B037C0" w:rsidRPr="00A93B36">
        <w:rPr>
          <w:rFonts w:hint="eastAsia"/>
          <w:sz w:val="16"/>
          <w:szCs w:val="16"/>
          <w:lang w:eastAsia="zh-CN"/>
        </w:rPr>
        <w:t xml:space="preserve"> </w:t>
      </w:r>
      <w:r w:rsidR="00B037C0" w:rsidRPr="00A93B36">
        <w:rPr>
          <w:rFonts w:hint="eastAsia"/>
        </w:rPr>
        <w:t>Chuang</w:t>
      </w:r>
      <w:r w:rsidR="00B037C0" w:rsidRPr="00A93B36">
        <w:rPr>
          <w:rFonts w:hint="eastAsia"/>
          <w:lang w:eastAsia="zh-CN"/>
        </w:rPr>
        <w:t xml:space="preserve"> et al. The simulator</w:t>
      </w:r>
      <w:r w:rsidR="00B037C0" w:rsidRPr="00A93B36">
        <w:rPr>
          <w:rFonts w:hint="eastAsia"/>
        </w:rPr>
        <w:t xml:space="preserve"> </w:t>
      </w:r>
      <w:r w:rsidR="00B037C0" w:rsidRPr="00A93B36">
        <w:rPr>
          <w:rFonts w:hint="eastAsia"/>
          <w:lang w:eastAsia="zh-CN"/>
        </w:rPr>
        <w:t>is based on</w:t>
      </w:r>
      <w:r w:rsidR="00B037C0" w:rsidRPr="00A93B36">
        <w:rPr>
          <w:rFonts w:hint="eastAsia"/>
        </w:rPr>
        <w:t xml:space="preserve"> a </w:t>
      </w:r>
      <w:r w:rsidR="00B037C0" w:rsidRPr="00A93B36">
        <w:rPr>
          <w:rFonts w:hint="eastAsia"/>
          <w:lang w:eastAsia="zh-CN"/>
        </w:rPr>
        <w:t xml:space="preserve">3-DoF parallel </w:t>
      </w:r>
      <w:r w:rsidR="00B037C0" w:rsidRPr="00A93B36">
        <w:rPr>
          <w:rFonts w:hint="eastAsia"/>
        </w:rPr>
        <w:t>robot</w:t>
      </w:r>
      <w:r w:rsidR="00B037C0" w:rsidRPr="00A93B36">
        <w:rPr>
          <w:rFonts w:hint="eastAsia"/>
          <w:lang w:eastAsia="zh-CN"/>
        </w:rPr>
        <w:t xml:space="preserve"> [2]</w:t>
      </w:r>
      <w:proofErr w:type="gramStart"/>
      <w:r w:rsidR="006B062E" w:rsidRPr="00A93B36">
        <w:rPr>
          <w:rFonts w:hint="eastAsia"/>
          <w:lang w:eastAsia="zh-CN"/>
        </w:rPr>
        <w:t>,</w:t>
      </w:r>
      <w:proofErr w:type="gramEnd"/>
      <w:r w:rsidR="006B062E" w:rsidRPr="00A93B36">
        <w:rPr>
          <w:rFonts w:hint="eastAsia"/>
          <w:lang w:eastAsia="zh-CN"/>
        </w:rPr>
        <w:t xml:space="preserve"> </w:t>
      </w:r>
      <w:r w:rsidR="00B037C0" w:rsidRPr="00A93B36">
        <w:rPr>
          <w:rFonts w:hint="eastAsia"/>
          <w:lang w:eastAsia="zh-CN"/>
        </w:rPr>
        <w:t>however, the research for the characteristics of the respiratory movement wasn't reported. Wong et al. developed</w:t>
      </w:r>
      <w:r w:rsidR="00B037C0" w:rsidRPr="00A93B36">
        <w:rPr>
          <w:rFonts w:hint="eastAsia"/>
        </w:rPr>
        <w:t xml:space="preserve"> </w:t>
      </w:r>
      <w:r w:rsidR="00B037C0" w:rsidRPr="00A93B36">
        <w:rPr>
          <w:rFonts w:hint="eastAsia"/>
          <w:lang w:eastAsia="zh-CN"/>
        </w:rPr>
        <w:t>a</w:t>
      </w:r>
      <w:r w:rsidR="00B037C0" w:rsidRPr="00A93B36">
        <w:rPr>
          <w:rFonts w:hint="eastAsia"/>
        </w:rPr>
        <w:t xml:space="preserve"> testing device for respiratory motion compensation</w:t>
      </w:r>
      <w:r w:rsidR="00B037C0" w:rsidRPr="00A93B36">
        <w:rPr>
          <w:rFonts w:hint="eastAsia"/>
          <w:lang w:eastAsia="zh-CN"/>
        </w:rPr>
        <w:t xml:space="preserve"> [3], which</w:t>
      </w:r>
      <w:r w:rsidR="00B037C0" w:rsidRPr="00A93B36">
        <w:rPr>
          <w:rFonts w:hint="eastAsia"/>
        </w:rPr>
        <w:t xml:space="preserve"> </w:t>
      </w:r>
      <w:r w:rsidR="00B037C0" w:rsidRPr="00A93B36">
        <w:rPr>
          <w:rFonts w:hint="eastAsia"/>
          <w:lang w:eastAsia="zh-CN"/>
        </w:rPr>
        <w:t>is</w:t>
      </w:r>
      <w:r w:rsidR="00B037C0" w:rsidRPr="00A93B36">
        <w:rPr>
          <w:rFonts w:hint="eastAsia"/>
        </w:rPr>
        <w:t xml:space="preserve"> a computer </w:t>
      </w:r>
      <w:r w:rsidR="00B037C0" w:rsidRPr="00A93B36">
        <w:t>controlled</w:t>
      </w:r>
      <w:r w:rsidR="00B037C0" w:rsidRPr="00A93B36">
        <w:rPr>
          <w:rFonts w:hint="eastAsia"/>
        </w:rPr>
        <w:t xml:space="preserve"> 3-axis motion simulator </w:t>
      </w:r>
      <w:r w:rsidR="00B037C0" w:rsidRPr="00A93B36">
        <w:rPr>
          <w:rFonts w:hint="eastAsia"/>
          <w:lang w:eastAsia="zh-CN"/>
        </w:rPr>
        <w:t>with</w:t>
      </w:r>
      <w:r w:rsidR="00B037C0" w:rsidRPr="00A93B36">
        <w:rPr>
          <w:rFonts w:hint="eastAsia"/>
        </w:rPr>
        <w:t xml:space="preserve"> high flexibility. Due to </w:t>
      </w:r>
      <w:r w:rsidR="00B037C0" w:rsidRPr="00A93B36">
        <w:t>the translational degrees of freedom</w:t>
      </w:r>
      <w:r w:rsidR="00B037C0" w:rsidRPr="00A93B36">
        <w:rPr>
          <w:rFonts w:hint="eastAsia"/>
        </w:rPr>
        <w:t>, its simulation contained translation but no rotation.</w:t>
      </w:r>
    </w:p>
    <w:p w:rsidR="00B037C0" w:rsidRPr="00A93B36" w:rsidRDefault="00B037C0" w:rsidP="00995E10">
      <w:pPr>
        <w:pStyle w:val="Text"/>
        <w:rPr>
          <w:lang w:eastAsia="zh-CN"/>
        </w:rPr>
      </w:pPr>
      <w:r w:rsidRPr="00A93B36">
        <w:rPr>
          <w:rFonts w:hint="eastAsia"/>
          <w:lang w:eastAsia="zh-CN"/>
        </w:rPr>
        <w:t xml:space="preserve">Also, there are many methods </w:t>
      </w:r>
      <w:r w:rsidRPr="00A93B36">
        <w:rPr>
          <w:lang w:eastAsia="zh-CN"/>
        </w:rPr>
        <w:t xml:space="preserve">used </w:t>
      </w:r>
      <w:r w:rsidRPr="00A93B36">
        <w:rPr>
          <w:rFonts w:hint="eastAsia"/>
          <w:lang w:eastAsia="zh-CN"/>
        </w:rPr>
        <w:t>for physiological motion compensation</w:t>
      </w:r>
      <w:r w:rsidRPr="00A93B36">
        <w:rPr>
          <w:lang w:eastAsia="zh-CN"/>
        </w:rPr>
        <w:t xml:space="preserve">, </w:t>
      </w:r>
      <w:r w:rsidRPr="00A93B36">
        <w:rPr>
          <w:rFonts w:hint="eastAsia"/>
          <w:lang w:eastAsia="zh-CN"/>
        </w:rPr>
        <w:t>which can be classified as the</w:t>
      </w:r>
      <w:r w:rsidRPr="00A93B36">
        <w:rPr>
          <w:lang w:eastAsia="zh-CN"/>
        </w:rPr>
        <w:t xml:space="preserve"> </w:t>
      </w:r>
      <w:r w:rsidRPr="00A93B36">
        <w:rPr>
          <w:rFonts w:hint="eastAsia"/>
          <w:lang w:eastAsia="zh-CN"/>
        </w:rPr>
        <w:t xml:space="preserve">active compensation and the </w:t>
      </w:r>
      <w:r w:rsidRPr="00A93B36">
        <w:rPr>
          <w:lang w:eastAsia="zh-CN"/>
        </w:rPr>
        <w:t>passive compensation</w:t>
      </w:r>
      <w:r w:rsidRPr="00A93B36">
        <w:rPr>
          <w:rFonts w:hint="eastAsia"/>
          <w:lang w:eastAsia="zh-CN"/>
        </w:rPr>
        <w:t>. The a</w:t>
      </w:r>
      <w:r w:rsidRPr="00A93B36">
        <w:rPr>
          <w:lang w:eastAsia="zh-CN"/>
        </w:rPr>
        <w:t>ctive compensation is more commonly used in robotic surgery systems and is implemented using a compensation algorithm.</w:t>
      </w:r>
      <w:r w:rsidRPr="00A93B36">
        <w:rPr>
          <w:rFonts w:hint="eastAsia"/>
          <w:lang w:eastAsia="zh-CN"/>
        </w:rPr>
        <w:t xml:space="preserve"> </w:t>
      </w:r>
      <w:proofErr w:type="spellStart"/>
      <w:r w:rsidRPr="00A93B36">
        <w:t>Gangloff</w:t>
      </w:r>
      <w:proofErr w:type="spellEnd"/>
      <w:r w:rsidRPr="00A93B36">
        <w:rPr>
          <w:rFonts w:hint="eastAsia"/>
          <w:lang w:eastAsia="zh-CN"/>
        </w:rPr>
        <w:t xml:space="preserve"> et al</w:t>
      </w:r>
      <w:r w:rsidRPr="00A93B36">
        <w:rPr>
          <w:lang w:eastAsia="zh-CN"/>
        </w:rPr>
        <w:t>.</w:t>
      </w:r>
      <w:r w:rsidRPr="00A93B36">
        <w:rPr>
          <w:rFonts w:hint="eastAsia"/>
          <w:lang w:eastAsia="zh-CN"/>
        </w:rPr>
        <w:t xml:space="preserve"> </w:t>
      </w:r>
      <w:r w:rsidR="00221037" w:rsidRPr="00A93B36">
        <w:rPr>
          <w:lang w:eastAsia="zh-CN"/>
        </w:rPr>
        <w:fldChar w:fldCharType="begin"/>
      </w:r>
      <w:r w:rsidRPr="00A93B36">
        <w:rPr>
          <w:lang w:eastAsia="zh-CN"/>
        </w:rPr>
        <w:instrText xml:space="preserve"> ADDIN EN.CITE &lt;EndNote&gt;&lt;Cite&gt;&lt;Author&gt;Gangloff&lt;/Author&gt;&lt;Year&gt;2006&lt;/Year&gt;&lt;RecNum&gt;118&lt;/RecNum&gt;&lt;DisplayText&gt;[6]&lt;/DisplayText&gt;&lt;record&gt;&lt;rec-number&gt;118&lt;/rec-number&gt;&lt;foreign-keys&gt;&lt;key app="EN" db-id="pfzf99p9ewrve5edzxk5sew0wxevrefre5px"&gt;118&lt;/key&gt;&lt;/foreign-keys&gt;&lt;ref-type name="Journal Article"&gt;17&lt;/ref-type&gt;&lt;contributors&gt;&lt;authors&gt;&lt;author&gt;Gangloff, Jacques&lt;/author&gt;&lt;author&gt;Ginhoux, Romuald&lt;/author&gt;&lt;author&gt;de Mathelin, Michel&lt;/author&gt;&lt;author&gt;Soler, Luc&lt;/author&gt;&lt;author&gt;Marescaux, Jacques&lt;/author&gt;&lt;/authors&gt;&lt;/contributors&gt;&lt;titles&gt;&lt;title&gt;Model predictive control for compensation of cyclic organ motions in teleoperated laparoscopic surgery&lt;/title&gt;&lt;secondary-title&gt;Control Systems Technology, IEEE Transactions on&lt;/secondary-title&gt;&lt;/titles&gt;&lt;periodical&gt;&lt;full-title&gt;Control Systems Technology, IEEE Transactions on&lt;/full-title&gt;&lt;/periodical&gt;&lt;pages&gt;235-246&lt;/pages&gt;&lt;volume&gt;14&lt;/volume&gt;&lt;number&gt;2&lt;/number&gt;&lt;dates&gt;&lt;year&gt;2006&lt;/year&gt;&lt;/dates&gt;&lt;isbn&gt;1063-6536&lt;/isbn&gt;&lt;urls&gt;&lt;/urls&gt;&lt;/record&gt;&lt;/Cite&gt;&lt;/EndNote&gt;</w:instrText>
      </w:r>
      <w:r w:rsidR="00221037" w:rsidRPr="00A93B36">
        <w:rPr>
          <w:lang w:eastAsia="zh-CN"/>
        </w:rPr>
        <w:fldChar w:fldCharType="separate"/>
      </w:r>
      <w:r w:rsidRPr="00A93B36">
        <w:rPr>
          <w:lang w:eastAsia="zh-CN"/>
        </w:rPr>
        <w:t>[</w:t>
      </w:r>
      <w:hyperlink w:anchor="_ENREF_6" w:tooltip="Gangloff, 2006 #118" w:history="1">
        <w:r w:rsidR="00047DFD" w:rsidRPr="00A93B36">
          <w:rPr>
            <w:rFonts w:hint="eastAsia"/>
            <w:lang w:eastAsia="zh-CN"/>
          </w:rPr>
          <w:t>1</w:t>
        </w:r>
      </w:hyperlink>
      <w:r w:rsidRPr="00A93B36">
        <w:rPr>
          <w:lang w:eastAsia="zh-CN"/>
        </w:rPr>
        <w:t>]</w:t>
      </w:r>
      <w:r w:rsidR="00221037" w:rsidRPr="00A93B36">
        <w:rPr>
          <w:lang w:eastAsia="zh-CN"/>
        </w:rPr>
        <w:fldChar w:fldCharType="end"/>
      </w:r>
      <w:r w:rsidRPr="00A93B36">
        <w:rPr>
          <w:rFonts w:hint="eastAsia"/>
          <w:lang w:eastAsia="zh-CN"/>
        </w:rPr>
        <w:t xml:space="preserve"> propose a repetitive model predictive control (R</w:t>
      </w:r>
      <w:r w:rsidRPr="00A93B36">
        <w:rPr>
          <w:lang w:eastAsia="zh-CN"/>
        </w:rPr>
        <w:t>M</w:t>
      </w:r>
      <w:r w:rsidRPr="00A93B36">
        <w:rPr>
          <w:rFonts w:hint="eastAsia"/>
          <w:lang w:eastAsia="zh-CN"/>
        </w:rPr>
        <w:t xml:space="preserve">PC) algorithm </w:t>
      </w:r>
      <w:r w:rsidRPr="00A93B36">
        <w:rPr>
          <w:lang w:eastAsia="zh-CN"/>
        </w:rPr>
        <w:t xml:space="preserve">to </w:t>
      </w:r>
      <w:r w:rsidRPr="00A93B36">
        <w:rPr>
          <w:rFonts w:hint="eastAsia"/>
          <w:lang w:eastAsia="zh-CN"/>
        </w:rPr>
        <w:t xml:space="preserve">drive a </w:t>
      </w:r>
      <w:r w:rsidRPr="00A93B36">
        <w:rPr>
          <w:lang w:eastAsia="zh-CN"/>
        </w:rPr>
        <w:t>surgical robot</w:t>
      </w:r>
      <w:r w:rsidRPr="00A93B36">
        <w:rPr>
          <w:rFonts w:hint="eastAsia"/>
          <w:lang w:eastAsia="zh-CN"/>
        </w:rPr>
        <w:t xml:space="preserve"> toward the reference trajectory in </w:t>
      </w:r>
      <w:proofErr w:type="spellStart"/>
      <w:r w:rsidRPr="00A93B36">
        <w:rPr>
          <w:lang w:eastAsia="zh-CN"/>
        </w:rPr>
        <w:t>teleoperated</w:t>
      </w:r>
      <w:proofErr w:type="spellEnd"/>
      <w:r w:rsidRPr="00A93B36">
        <w:rPr>
          <w:rFonts w:hint="eastAsia"/>
          <w:lang w:eastAsia="zh-CN"/>
        </w:rPr>
        <w:t xml:space="preserve"> laparoscopic surgery. </w:t>
      </w:r>
      <w:proofErr w:type="spellStart"/>
      <w:r w:rsidRPr="00A93B36">
        <w:t>Cavusoglu</w:t>
      </w:r>
      <w:proofErr w:type="spellEnd"/>
      <w:r w:rsidRPr="00A93B36">
        <w:rPr>
          <w:rFonts w:hint="eastAsia"/>
          <w:lang w:eastAsia="zh-CN"/>
        </w:rPr>
        <w:t xml:space="preserve"> et al</w:t>
      </w:r>
      <w:r w:rsidRPr="00A93B36">
        <w:rPr>
          <w:lang w:eastAsia="zh-CN"/>
        </w:rPr>
        <w:t>.</w:t>
      </w:r>
      <w:r w:rsidRPr="00A93B36">
        <w:rPr>
          <w:rFonts w:hint="eastAsia"/>
          <w:lang w:eastAsia="zh-CN"/>
        </w:rPr>
        <w:t xml:space="preserve"> </w:t>
      </w:r>
      <w:r w:rsidR="00221037" w:rsidRPr="00A93B36">
        <w:rPr>
          <w:lang w:eastAsia="zh-CN"/>
        </w:rPr>
        <w:fldChar w:fldCharType="begin"/>
      </w:r>
      <w:r w:rsidRPr="00A93B36">
        <w:rPr>
          <w:lang w:eastAsia="zh-CN"/>
        </w:rPr>
        <w:instrText xml:space="preserve"> ADDIN EN.CITE &lt;EndNote&gt;&lt;Cite&gt;&lt;Author&gt;Cavusoglu&lt;/Author&gt;&lt;Year&gt;2005&lt;/Year&gt;&lt;RecNum&gt;137&lt;/RecNum&gt;&lt;DisplayText&gt;[7]&lt;/DisplayText&gt;&lt;record&gt;&lt;rec-number&gt;137&lt;/rec-number&gt;&lt;foreign-keys&gt;&lt;key app="EN" db-id="pfzf99p9ewrve5edzxk5sew0wxevrefre5px"&gt;137&lt;/key&gt;&lt;/foreign-keys&gt;&lt;ref-type name="Conference Proceedings"&gt;10&lt;/ref-type&gt;&lt;contributors&gt;&lt;authors&gt;&lt;author&gt;Cavusoglu, M Cenk&lt;/author&gt;&lt;author&gt;Rotella, Jason&lt;/author&gt;&lt;author&gt;Newman, Wyatt S&lt;/author&gt;&lt;author&gt;Choi, Sangeun&lt;/author&gt;&lt;author&gt;Ustin, Jeff&lt;/author&gt;&lt;author&gt;Sastry, S Shankar&lt;/author&gt;&lt;/authors&gt;&lt;/contributors&gt;&lt;titles&gt;&lt;title&gt;Control algorithms for active relative motion cancelling for robotic assisted off-pump coronary artery bypass graft surgery&lt;/title&gt;&lt;secondary-title&gt;Advanced Robotics&lt;/secondary-title&gt;&lt;/titles&gt;&lt;pages&gt;431-436&lt;/pages&gt;&lt;dates&gt;&lt;year&gt;2005&lt;/year&gt;&lt;/dates&gt;&lt;publisher&gt;IEEE&lt;/publisher&gt;&lt;isbn&gt;0780391780&lt;/isbn&gt;&lt;urls&gt;&lt;/urls&gt;&lt;/record&gt;&lt;/Cite&gt;&lt;/EndNote&gt;</w:instrText>
      </w:r>
      <w:r w:rsidR="00221037" w:rsidRPr="00A93B36">
        <w:rPr>
          <w:lang w:eastAsia="zh-CN"/>
        </w:rPr>
        <w:fldChar w:fldCharType="separate"/>
      </w:r>
      <w:r w:rsidRPr="00A93B36">
        <w:rPr>
          <w:lang w:eastAsia="zh-CN"/>
        </w:rPr>
        <w:t>[</w:t>
      </w:r>
      <w:hyperlink w:anchor="_ENREF_7" w:tooltip="Cavusoglu, 2005 #137" w:history="1">
        <w:r w:rsidR="00047DFD" w:rsidRPr="00A93B36">
          <w:rPr>
            <w:rFonts w:hint="eastAsia"/>
            <w:lang w:eastAsia="zh-CN"/>
          </w:rPr>
          <w:t>4</w:t>
        </w:r>
      </w:hyperlink>
      <w:r w:rsidRPr="00A93B36">
        <w:rPr>
          <w:lang w:eastAsia="zh-CN"/>
        </w:rPr>
        <w:t>]</w:t>
      </w:r>
      <w:r w:rsidR="00221037" w:rsidRPr="00A93B36">
        <w:rPr>
          <w:lang w:eastAsia="zh-CN"/>
        </w:rPr>
        <w:fldChar w:fldCharType="end"/>
      </w:r>
      <w:r w:rsidRPr="00A93B36">
        <w:rPr>
          <w:rFonts w:hint="eastAsia"/>
          <w:lang w:eastAsia="zh-CN"/>
        </w:rPr>
        <w:t xml:space="preserve"> actively track and cancel the relative motion between the surgical instruments and the heart </w:t>
      </w:r>
      <w:r w:rsidRPr="00A93B36">
        <w:rPr>
          <w:lang w:eastAsia="zh-CN"/>
        </w:rPr>
        <w:t>using an</w:t>
      </w:r>
      <w:r w:rsidRPr="00A93B36">
        <w:rPr>
          <w:rFonts w:hint="eastAsia"/>
          <w:lang w:eastAsia="zh-CN"/>
        </w:rPr>
        <w:t xml:space="preserve"> active relative motion cancelling (ARMC) algorithm, allowing surgeries to be performed on a beating heart with technical perfection equal to traditional on-pump procedures. </w:t>
      </w:r>
    </w:p>
    <w:p w:rsidR="00B037C0" w:rsidRPr="00A93B36" w:rsidRDefault="00B037C0" w:rsidP="00995E10">
      <w:pPr>
        <w:pStyle w:val="Text"/>
        <w:rPr>
          <w:lang w:eastAsia="zh-CN"/>
        </w:rPr>
      </w:pPr>
      <w:r w:rsidRPr="00A93B36">
        <w:rPr>
          <w:rFonts w:hint="eastAsia"/>
          <w:lang w:eastAsia="zh-CN"/>
        </w:rPr>
        <w:t>Another commonly used compensation algorithm is</w:t>
      </w:r>
      <w:r w:rsidRPr="00A93B36">
        <w:rPr>
          <w:lang w:eastAsia="zh-CN"/>
        </w:rPr>
        <w:t xml:space="preserve"> the</w:t>
      </w:r>
      <w:r w:rsidRPr="00A93B36">
        <w:rPr>
          <w:rFonts w:hint="eastAsia"/>
          <w:lang w:eastAsia="zh-CN"/>
        </w:rPr>
        <w:t xml:space="preserve"> Fourier linear combiner (FLC) for human physiological motions, which </w:t>
      </w:r>
      <w:r w:rsidRPr="00A93B36">
        <w:rPr>
          <w:lang w:eastAsia="zh-CN"/>
        </w:rPr>
        <w:t xml:space="preserve">is </w:t>
      </w:r>
      <w:r w:rsidRPr="00A93B36">
        <w:rPr>
          <w:rFonts w:hint="eastAsia"/>
          <w:lang w:eastAsia="zh-CN"/>
        </w:rPr>
        <w:t xml:space="preserve">mostly periodic. </w:t>
      </w:r>
      <w:r w:rsidRPr="00A93B36">
        <w:rPr>
          <w:lang w:eastAsia="zh-CN"/>
        </w:rPr>
        <w:t xml:space="preserve">The </w:t>
      </w:r>
      <w:r w:rsidRPr="00A93B36">
        <w:rPr>
          <w:rFonts w:hint="eastAsia"/>
          <w:lang w:eastAsia="zh-CN"/>
        </w:rPr>
        <w:t>FLC is suitable for the estimation of periodic signal</w:t>
      </w:r>
      <w:r w:rsidRPr="00A93B36">
        <w:rPr>
          <w:lang w:eastAsia="zh-CN"/>
        </w:rPr>
        <w:t>s</w:t>
      </w:r>
      <w:r w:rsidRPr="00A93B36">
        <w:rPr>
          <w:rFonts w:hint="eastAsia"/>
          <w:lang w:eastAsia="zh-CN"/>
        </w:rPr>
        <w:t xml:space="preserve"> </w:t>
      </w:r>
      <w:r w:rsidRPr="00A93B36">
        <w:rPr>
          <w:lang w:eastAsia="zh-CN"/>
        </w:rPr>
        <w:t xml:space="preserve">of </w:t>
      </w:r>
      <w:r w:rsidRPr="00A93B36">
        <w:rPr>
          <w:rFonts w:hint="eastAsia"/>
          <w:lang w:eastAsia="zh-CN"/>
        </w:rPr>
        <w:t xml:space="preserve">known frequency. The weight-frequency Fourier linear combiner (WFLC) algorithm, </w:t>
      </w:r>
      <w:r w:rsidRPr="00A93B36">
        <w:rPr>
          <w:lang w:eastAsia="zh-CN"/>
        </w:rPr>
        <w:t>an</w:t>
      </w:r>
      <w:r w:rsidRPr="00A93B36">
        <w:rPr>
          <w:rFonts w:hint="eastAsia"/>
          <w:lang w:eastAsia="zh-CN"/>
        </w:rPr>
        <w:t xml:space="preserve"> extension of </w:t>
      </w:r>
      <w:r w:rsidRPr="00A93B36">
        <w:rPr>
          <w:lang w:eastAsia="zh-CN"/>
        </w:rPr>
        <w:t xml:space="preserve">the </w:t>
      </w:r>
      <w:r w:rsidRPr="00A93B36">
        <w:rPr>
          <w:rFonts w:hint="eastAsia"/>
          <w:lang w:eastAsia="zh-CN"/>
        </w:rPr>
        <w:t xml:space="preserve">FLC, can adapt to variation </w:t>
      </w:r>
      <w:r w:rsidRPr="00A93B36">
        <w:rPr>
          <w:lang w:eastAsia="zh-CN"/>
        </w:rPr>
        <w:t xml:space="preserve">in </w:t>
      </w:r>
      <w:r w:rsidRPr="00A93B36">
        <w:rPr>
          <w:rFonts w:hint="eastAsia"/>
          <w:lang w:eastAsia="zh-CN"/>
        </w:rPr>
        <w:t xml:space="preserve">the frequency and amplitude of a quasi-periodic signal. In </w:t>
      </w:r>
      <w:r w:rsidR="00221037" w:rsidRPr="00A93B36">
        <w:rPr>
          <w:lang w:eastAsia="zh-CN"/>
        </w:rPr>
        <w:fldChar w:fldCharType="begin"/>
      </w:r>
      <w:r w:rsidRPr="00A93B36">
        <w:rPr>
          <w:lang w:eastAsia="zh-CN"/>
        </w:rPr>
        <w:instrText xml:space="preserve"> ADDIN EN.CITE &lt;EndNote&gt;&lt;Cite&gt;&lt;Author&gt;Riviere&lt;/Author&gt;&lt;Year&gt;2001&lt;/Year&gt;&lt;RecNum&gt;136&lt;/RecNum&gt;&lt;DisplayText&gt;[8]&lt;/DisplayText&gt;&lt;record&gt;&lt;rec-number&gt;136&lt;/rec-number&gt;&lt;foreign-keys&gt;&lt;key app="EN" db-id="pfzf99p9ewrve5edzxk5sew0wxevrefre5px"&gt;136&lt;/key&gt;&lt;/foreign-keys&gt;&lt;ref-type name="Conference Proceedings"&gt;10&lt;/ref-type&gt;&lt;contributors&gt;&lt;authors&gt;&lt;author&gt;Riviere, CN&lt;/author&gt;&lt;author&gt;Thakral, A&lt;/author&gt;&lt;author&gt;Iordachita, II&lt;/author&gt;&lt;author&gt;Mitroi, G&lt;/author&gt;&lt;author&gt;Stoianovici, D&lt;/author&gt;&lt;/authors&gt;&lt;/contributors&gt;&lt;titles&gt;&lt;title&gt;Predicting respiratory motion for active canceling during percutaneous needle insertion&lt;/title&gt;&lt;secondary-title&gt;Engineering in Medicine and Biology Society, IEEE&lt;/secondary-title&gt;&lt;/titles&gt;&lt;pages&gt;3477-3480&lt;/pages&gt;&lt;volume&gt;4&lt;/volume&gt;&lt;dates&gt;&lt;year&gt;2001&lt;/year&gt;&lt;/dates&gt;&lt;publisher&gt;IEEE&lt;/publisher&gt;&lt;isbn&gt;0780372115&lt;/isbn&gt;&lt;urls&gt;&lt;/urls&gt;&lt;/record&gt;&lt;/Cite&gt;&lt;/EndNote&gt;</w:instrText>
      </w:r>
      <w:r w:rsidR="00221037" w:rsidRPr="00A93B36">
        <w:rPr>
          <w:lang w:eastAsia="zh-CN"/>
        </w:rPr>
        <w:fldChar w:fldCharType="separate"/>
      </w:r>
      <w:r w:rsidRPr="00A93B36">
        <w:rPr>
          <w:lang w:eastAsia="zh-CN"/>
        </w:rPr>
        <w:t>[</w:t>
      </w:r>
      <w:hyperlink w:anchor="_ENREF_8" w:tooltip="Riviere, 2001 #136" w:history="1">
        <w:r w:rsidR="00047DFD" w:rsidRPr="00A93B36">
          <w:rPr>
            <w:rFonts w:hint="eastAsia"/>
            <w:lang w:eastAsia="zh-CN"/>
          </w:rPr>
          <w:t>5</w:t>
        </w:r>
      </w:hyperlink>
      <w:r w:rsidRPr="00A93B36">
        <w:rPr>
          <w:lang w:eastAsia="zh-CN"/>
        </w:rPr>
        <w:t>]</w:t>
      </w:r>
      <w:r w:rsidR="00221037" w:rsidRPr="00A93B36">
        <w:rPr>
          <w:lang w:eastAsia="zh-CN"/>
        </w:rPr>
        <w:fldChar w:fldCharType="end"/>
      </w:r>
      <w:r w:rsidRPr="00A93B36">
        <w:rPr>
          <w:rFonts w:hint="eastAsia"/>
          <w:lang w:eastAsia="zh-CN"/>
        </w:rPr>
        <w:t xml:space="preserve">, </w:t>
      </w:r>
      <w:r w:rsidRPr="00A93B36">
        <w:rPr>
          <w:lang w:eastAsia="zh-CN"/>
        </w:rPr>
        <w:t xml:space="preserve">the </w:t>
      </w:r>
      <w:r w:rsidRPr="00A93B36">
        <w:rPr>
          <w:rFonts w:hint="eastAsia"/>
          <w:lang w:eastAsia="zh-CN"/>
        </w:rPr>
        <w:t>WFLC is used</w:t>
      </w:r>
      <w:r w:rsidRPr="00A93B36">
        <w:rPr>
          <w:lang w:eastAsia="zh-CN"/>
        </w:rPr>
        <w:t xml:space="preserve"> </w:t>
      </w:r>
      <w:r w:rsidRPr="00A93B36">
        <w:rPr>
          <w:rFonts w:hint="eastAsia"/>
          <w:lang w:eastAsia="zh-CN"/>
        </w:rPr>
        <w:t>by</w:t>
      </w:r>
      <w:r w:rsidRPr="00A93B36">
        <w:rPr>
          <w:sz w:val="22"/>
          <w:szCs w:val="22"/>
          <w:lang w:eastAsia="zh-CN"/>
        </w:rPr>
        <w:t xml:space="preserve"> </w:t>
      </w:r>
      <w:proofErr w:type="spellStart"/>
      <w:r w:rsidRPr="00A93B36">
        <w:rPr>
          <w:szCs w:val="21"/>
          <w:lang w:eastAsia="zh-CN"/>
        </w:rPr>
        <w:t>Riviere</w:t>
      </w:r>
      <w:proofErr w:type="spellEnd"/>
      <w:r w:rsidRPr="00A93B36">
        <w:rPr>
          <w:szCs w:val="21"/>
          <w:lang w:eastAsia="zh-CN"/>
        </w:rPr>
        <w:t xml:space="preserve"> et al</w:t>
      </w:r>
      <w:r w:rsidRPr="00A93B36">
        <w:rPr>
          <w:rFonts w:hint="eastAsia"/>
          <w:lang w:eastAsia="zh-CN"/>
        </w:rPr>
        <w:t xml:space="preserve">. to model and predict respiratory movement in a robotic system </w:t>
      </w:r>
      <w:r w:rsidRPr="00A93B36">
        <w:rPr>
          <w:lang w:eastAsia="zh-CN"/>
        </w:rPr>
        <w:t xml:space="preserve">used </w:t>
      </w:r>
      <w:r w:rsidRPr="00A93B36">
        <w:rPr>
          <w:rFonts w:hint="eastAsia"/>
          <w:lang w:eastAsia="zh-CN"/>
        </w:rPr>
        <w:t>for percutaneous kidney surgery</w:t>
      </w:r>
      <w:r w:rsidRPr="00A93B36">
        <w:rPr>
          <w:lang w:eastAsia="zh-CN"/>
        </w:rPr>
        <w:t>.</w:t>
      </w:r>
      <w:r w:rsidRPr="00A93B36">
        <w:rPr>
          <w:rFonts w:hint="eastAsia"/>
          <w:lang w:eastAsia="zh-CN"/>
        </w:rPr>
        <w:t xml:space="preserve"> </w:t>
      </w:r>
      <w:proofErr w:type="spellStart"/>
      <w:r w:rsidRPr="00A93B36">
        <w:rPr>
          <w:lang w:eastAsia="zh-CN"/>
        </w:rPr>
        <w:t>Ang</w:t>
      </w:r>
      <w:proofErr w:type="spellEnd"/>
      <w:r w:rsidRPr="00A93B36">
        <w:rPr>
          <w:rFonts w:hint="eastAsia"/>
          <w:lang w:eastAsia="zh-CN"/>
        </w:rPr>
        <w:t xml:space="preserve"> et al</w:t>
      </w:r>
      <w:r w:rsidRPr="00A93B36">
        <w:rPr>
          <w:lang w:eastAsia="zh-CN"/>
        </w:rPr>
        <w:t>.</w:t>
      </w:r>
      <w:r w:rsidRPr="00A93B36">
        <w:rPr>
          <w:rFonts w:hint="eastAsia"/>
          <w:lang w:eastAsia="zh-CN"/>
        </w:rPr>
        <w:t xml:space="preserve"> </w:t>
      </w:r>
      <w:r w:rsidR="00221037" w:rsidRPr="00A93B36">
        <w:rPr>
          <w:lang w:eastAsia="zh-CN"/>
        </w:rPr>
        <w:fldChar w:fldCharType="begin"/>
      </w:r>
      <w:r w:rsidRPr="00A93B36">
        <w:rPr>
          <w:lang w:eastAsia="zh-CN"/>
        </w:rPr>
        <w:instrText xml:space="preserve"> ADDIN EN.CITE &lt;EndNote&gt;&lt;Cite&gt;&lt;Author&gt;Ang&lt;/Author&gt;&lt;Year&gt;2006&lt;/Year&gt;&lt;RecNum&gt;135&lt;/RecNum&gt;&lt;DisplayText&gt;[9]&lt;/DisplayText&gt;&lt;record&gt;&lt;rec-number&gt;135&lt;/rec-number&gt;&lt;foreign-keys&gt;&lt;key app="EN" db-id="pfzf99p9ewrve5edzxk5sew0wxevrefre5px"&gt;135&lt;/key&gt;&lt;/foreign-keys&gt;&lt;ref-type name="Conference Proceedings"&gt;10&lt;/ref-type&gt;&lt;contributors&gt;&lt;authors&gt;&lt;author&gt;Ang, Wei Tech&lt;/author&gt;&lt;author&gt;Krichane, Mounir&lt;/author&gt;&lt;author&gt;Sim, Terence&lt;/author&gt;&lt;/authors&gt;&lt;/contributors&gt;&lt;titles&gt;&lt;title&gt;Zero phase filtering for active compensation of periodic physiological motion&lt;/title&gt;&lt;secondary-title&gt;Biomedical Robotics and Biomechatronics&lt;/secondary-title&gt;&lt;/titles&gt;&lt;pages&gt;182-187&lt;/pages&gt;&lt;dates&gt;&lt;year&gt;2006&lt;/year&gt;&lt;/dates&gt;&lt;publisher&gt;IEEE&lt;/publisher&gt;&lt;isbn&gt;1424400406&lt;/isbn&gt;&lt;urls&gt;&lt;/urls&gt;&lt;/record&gt;&lt;/Cite&gt;&lt;/EndNote&gt;</w:instrText>
      </w:r>
      <w:r w:rsidR="00221037" w:rsidRPr="00A93B36">
        <w:rPr>
          <w:lang w:eastAsia="zh-CN"/>
        </w:rPr>
        <w:fldChar w:fldCharType="separate"/>
      </w:r>
      <w:r w:rsidRPr="00A93B36">
        <w:rPr>
          <w:lang w:eastAsia="zh-CN"/>
        </w:rPr>
        <w:t>[</w:t>
      </w:r>
      <w:hyperlink w:anchor="_ENREF_9" w:tooltip="Ang, 2006 #135" w:history="1">
        <w:r w:rsidR="00047DFD" w:rsidRPr="00A93B36">
          <w:rPr>
            <w:rFonts w:hint="eastAsia"/>
            <w:lang w:eastAsia="zh-CN"/>
          </w:rPr>
          <w:t>6</w:t>
        </w:r>
      </w:hyperlink>
      <w:r w:rsidRPr="00A93B36">
        <w:rPr>
          <w:lang w:eastAsia="zh-CN"/>
        </w:rPr>
        <w:t>]</w:t>
      </w:r>
      <w:r w:rsidR="00221037" w:rsidRPr="00A93B36">
        <w:rPr>
          <w:lang w:eastAsia="zh-CN"/>
        </w:rPr>
        <w:fldChar w:fldCharType="end"/>
      </w:r>
      <w:r w:rsidRPr="00A93B36">
        <w:rPr>
          <w:rFonts w:hint="eastAsia"/>
          <w:lang w:eastAsia="zh-CN"/>
        </w:rPr>
        <w:t xml:space="preserve"> use </w:t>
      </w:r>
      <w:r w:rsidRPr="00A93B36">
        <w:rPr>
          <w:lang w:eastAsia="zh-CN"/>
        </w:rPr>
        <w:t xml:space="preserve">the </w:t>
      </w:r>
      <w:r w:rsidRPr="00A93B36">
        <w:rPr>
          <w:rFonts w:hint="eastAsia"/>
          <w:lang w:eastAsia="zh-CN"/>
        </w:rPr>
        <w:t xml:space="preserve">WFLC algorithm </w:t>
      </w:r>
      <w:r w:rsidRPr="00A93B36">
        <w:rPr>
          <w:lang w:eastAsia="zh-CN"/>
        </w:rPr>
        <w:t>as an adaptive frequency estimator to</w:t>
      </w:r>
      <w:r w:rsidRPr="00A93B36">
        <w:rPr>
          <w:rFonts w:hint="eastAsia"/>
          <w:lang w:eastAsia="zh-CN"/>
        </w:rPr>
        <w:t xml:space="preserve"> </w:t>
      </w:r>
      <w:r w:rsidRPr="00A93B36">
        <w:rPr>
          <w:lang w:eastAsia="zh-CN"/>
        </w:rPr>
        <w:t>provide the instantaneous dominant frequency of the signal of</w:t>
      </w:r>
      <w:r w:rsidRPr="00A93B36">
        <w:rPr>
          <w:rFonts w:hint="eastAsia"/>
          <w:lang w:eastAsia="zh-CN"/>
        </w:rPr>
        <w:t xml:space="preserve"> </w:t>
      </w:r>
      <w:r w:rsidRPr="00A93B36">
        <w:rPr>
          <w:lang w:eastAsia="zh-CN"/>
        </w:rPr>
        <w:t>interest to the system, allowing adjustment of the filter coefficients to yield</w:t>
      </w:r>
      <w:r w:rsidRPr="00A93B36">
        <w:rPr>
          <w:rFonts w:hint="eastAsia"/>
          <w:lang w:eastAsia="zh-CN"/>
        </w:rPr>
        <w:t xml:space="preserve"> </w:t>
      </w:r>
      <w:r w:rsidRPr="00A93B36">
        <w:rPr>
          <w:lang w:eastAsia="zh-CN"/>
        </w:rPr>
        <w:t>the required performance.</w:t>
      </w:r>
      <w:r w:rsidRPr="00A93B36">
        <w:rPr>
          <w:rFonts w:ascii="TimesNewRoman" w:hAnsi="TimesNewRoman" w:cs="TimesNewRoman"/>
          <w:lang w:eastAsia="zh-CN"/>
        </w:rPr>
        <w:t xml:space="preserve"> </w:t>
      </w:r>
      <w:proofErr w:type="spellStart"/>
      <w:r w:rsidRPr="00A93B36">
        <w:rPr>
          <w:rFonts w:ascii="TimesNewRoman" w:hAnsi="TimesNewRoman" w:cs="TimesNewRoman" w:hint="eastAsia"/>
          <w:lang w:eastAsia="zh-CN"/>
        </w:rPr>
        <w:t>Thakral</w:t>
      </w:r>
      <w:proofErr w:type="spellEnd"/>
      <w:r w:rsidRPr="00A93B36">
        <w:rPr>
          <w:rFonts w:ascii="TimesNewRoman" w:hAnsi="TimesNewRoman" w:cs="TimesNewRoman" w:hint="eastAsia"/>
          <w:lang w:eastAsia="zh-CN"/>
        </w:rPr>
        <w:t xml:space="preserve"> et al</w:t>
      </w:r>
      <w:r w:rsidRPr="00A93B36">
        <w:rPr>
          <w:rFonts w:ascii="TimesNewRoman" w:hAnsi="TimesNewRoman" w:cs="TimesNewRoman"/>
          <w:lang w:eastAsia="zh-CN"/>
        </w:rPr>
        <w:t>.</w:t>
      </w:r>
      <w:r w:rsidRPr="00A93B36">
        <w:rPr>
          <w:rFonts w:ascii="TimesNewRoman" w:hAnsi="TimesNewRoman" w:cs="TimesNewRoman" w:hint="eastAsia"/>
          <w:lang w:eastAsia="zh-CN"/>
        </w:rPr>
        <w:t xml:space="preserve"> </w:t>
      </w:r>
      <w:r w:rsidR="00221037" w:rsidRPr="00A93B36">
        <w:rPr>
          <w:rFonts w:ascii="TimesNewRoman" w:hAnsi="TimesNewRoman" w:cs="TimesNewRoman"/>
          <w:lang w:eastAsia="zh-CN"/>
        </w:rPr>
        <w:fldChar w:fldCharType="begin"/>
      </w:r>
      <w:r w:rsidRPr="00A93B36">
        <w:rPr>
          <w:rFonts w:ascii="TimesNewRoman" w:hAnsi="TimesNewRoman" w:cs="TimesNewRoman"/>
          <w:lang w:eastAsia="zh-CN"/>
        </w:rPr>
        <w:instrText xml:space="preserve"> ADDIN EN.CITE &lt;EndNote&gt;&lt;Cite&gt;&lt;Author&gt;Thakral&lt;/Author&gt;&lt;Year&gt;2001&lt;/Year&gt;&lt;RecNum&gt;134&lt;/RecNum&gt;&lt;DisplayText&gt;[10]&lt;/DisplayText&gt;&lt;record&gt;&lt;rec-number&gt;134&lt;/rec-number&gt;&lt;foreign-keys&gt;&lt;key app="EN" db-id="pfzf99p9ewrve5edzxk5sew0wxevrefre5px"&gt;134&lt;/key&gt;&lt;/foreign-keys&gt;&lt;ref-type name="Conference Proceedings"&gt;10&lt;/ref-type&gt;&lt;contributors&gt;&lt;authors&gt;&lt;author&gt;Thakral, Anshul&lt;/author&gt;&lt;author&gt;Wallace, Jeffrey&lt;/author&gt;&lt;author&gt;Tomlin, Damian&lt;/author&gt;&lt;author&gt;Seth, Nikesh&lt;/author&gt;&lt;author&gt;Thakor, Nitish V&lt;/author&gt;&lt;/authors&gt;&lt;/contributors&gt;&lt;titles&gt;&lt;title&gt;Surgical motion adaptive robotic technology (SMART): Taking the motion out of physiological motion&lt;/title&gt;&lt;secondary-title&gt;Medical Image Computing and Computer-Assisted Intervention&lt;/secondary-title&gt;&lt;/titles&gt;&lt;pages&gt;317-325&lt;/pages&gt;&lt;dates&gt;&lt;year&gt;2001&lt;/year&gt;&lt;/dates&gt;&lt;publisher&gt;Springer&lt;/publisher&gt;&lt;isbn&gt;3540426973&lt;/isbn&gt;&lt;urls&gt;&lt;/urls&gt;&lt;/record&gt;&lt;/Cite&gt;&lt;/EndNote&gt;</w:instrText>
      </w:r>
      <w:r w:rsidR="00221037" w:rsidRPr="00A93B36">
        <w:rPr>
          <w:rFonts w:ascii="TimesNewRoman" w:hAnsi="TimesNewRoman" w:cs="TimesNewRoman"/>
          <w:lang w:eastAsia="zh-CN"/>
        </w:rPr>
        <w:fldChar w:fldCharType="separate"/>
      </w:r>
      <w:r w:rsidRPr="00A93B36">
        <w:rPr>
          <w:rFonts w:ascii="TimesNewRoman" w:hAnsi="TimesNewRoman" w:cs="TimesNewRoman"/>
          <w:lang w:eastAsia="zh-CN"/>
        </w:rPr>
        <w:t>[</w:t>
      </w:r>
      <w:hyperlink w:anchor="_ENREF_10" w:tooltip="Thakral, 2001 #134" w:history="1">
        <w:r w:rsidR="00047DFD" w:rsidRPr="00A93B36">
          <w:rPr>
            <w:rFonts w:ascii="TimesNewRoman" w:hAnsi="TimesNewRoman" w:cs="TimesNewRoman" w:hint="eastAsia"/>
            <w:lang w:eastAsia="zh-CN"/>
          </w:rPr>
          <w:t>7</w:t>
        </w:r>
      </w:hyperlink>
      <w:r w:rsidRPr="00A93B36">
        <w:rPr>
          <w:rFonts w:ascii="TimesNewRoman" w:hAnsi="TimesNewRoman" w:cs="TimesNewRoman"/>
          <w:lang w:eastAsia="zh-CN"/>
        </w:rPr>
        <w:t>]</w:t>
      </w:r>
      <w:r w:rsidR="00221037" w:rsidRPr="00A93B36">
        <w:rPr>
          <w:rFonts w:ascii="TimesNewRoman" w:hAnsi="TimesNewRoman" w:cs="TimesNewRoman"/>
          <w:lang w:eastAsia="zh-CN"/>
        </w:rPr>
        <w:fldChar w:fldCharType="end"/>
      </w:r>
      <w:r w:rsidRPr="00A93B36">
        <w:rPr>
          <w:rFonts w:ascii="TimesNewRoman" w:hAnsi="TimesNewRoman" w:cs="TimesNewRoman" w:hint="eastAsia"/>
          <w:lang w:eastAsia="zh-CN"/>
        </w:rPr>
        <w:t xml:space="preserve"> model rodent chest and heart wall motion </w:t>
      </w:r>
      <w:r w:rsidRPr="00A93B36">
        <w:rPr>
          <w:rFonts w:ascii="TimesNewRoman" w:hAnsi="TimesNewRoman" w:cs="TimesNewRoman"/>
          <w:lang w:eastAsia="zh-CN"/>
        </w:rPr>
        <w:t>using the</w:t>
      </w:r>
      <w:r w:rsidRPr="00A93B36">
        <w:rPr>
          <w:rFonts w:ascii="TimesNewRoman" w:hAnsi="TimesNewRoman" w:cs="TimesNewRoman" w:hint="eastAsia"/>
          <w:lang w:eastAsia="zh-CN"/>
        </w:rPr>
        <w:t xml:space="preserve"> WFLC</w:t>
      </w:r>
      <w:r w:rsidRPr="00A93B36">
        <w:rPr>
          <w:rFonts w:ascii="TimesNewRoman" w:hAnsi="TimesNewRoman" w:cs="TimesNewRoman"/>
          <w:lang w:eastAsia="zh-CN"/>
        </w:rPr>
        <w:t xml:space="preserve"> algorithm</w:t>
      </w:r>
      <w:r w:rsidRPr="00A93B36">
        <w:rPr>
          <w:rFonts w:ascii="TimesNewRoman" w:hAnsi="TimesNewRoman" w:cs="TimesNewRoman" w:hint="eastAsia"/>
          <w:lang w:eastAsia="zh-CN"/>
        </w:rPr>
        <w:t>.</w:t>
      </w:r>
    </w:p>
    <w:p w:rsidR="00B037C0" w:rsidRPr="00A93B36" w:rsidRDefault="00B037C0" w:rsidP="00995E10">
      <w:pPr>
        <w:pStyle w:val="Text"/>
        <w:rPr>
          <w:lang w:eastAsia="zh-CN"/>
        </w:rPr>
      </w:pPr>
      <w:r w:rsidRPr="00A93B36">
        <w:rPr>
          <w:rFonts w:hint="eastAsia"/>
        </w:rPr>
        <w:t xml:space="preserve">During spinal surgery, the patient is anesthetized and </w:t>
      </w:r>
      <w:r w:rsidRPr="00A93B36">
        <w:t>is unable</w:t>
      </w:r>
      <w:r w:rsidRPr="00A93B36">
        <w:rPr>
          <w:rFonts w:hint="eastAsia"/>
        </w:rPr>
        <w:t xml:space="preserve"> to breathe </w:t>
      </w:r>
      <w:r w:rsidRPr="00A93B36">
        <w:t>spontaneously</w:t>
      </w:r>
      <w:r w:rsidRPr="00A93B36">
        <w:rPr>
          <w:rFonts w:hint="eastAsia"/>
        </w:rPr>
        <w:t xml:space="preserve">. </w:t>
      </w:r>
      <w:r w:rsidRPr="00A93B36">
        <w:t>T</w:t>
      </w:r>
      <w:r w:rsidRPr="00A93B36">
        <w:rPr>
          <w:rFonts w:hint="eastAsia"/>
        </w:rPr>
        <w:t>he patient breathes with the aid of a ventilator, which</w:t>
      </w:r>
      <w:r w:rsidRPr="00A93B36">
        <w:t xml:space="preserve"> is a device that</w:t>
      </w:r>
      <w:r w:rsidRPr="00A93B36">
        <w:rPr>
          <w:rFonts w:hint="eastAsia"/>
        </w:rPr>
        <w:t xml:space="preserve"> </w:t>
      </w:r>
      <w:r w:rsidRPr="00A93B36">
        <w:t>controls the airflow into the patient’s lungs.</w:t>
      </w:r>
      <w:r w:rsidRPr="00A93B36">
        <w:rPr>
          <w:rFonts w:hint="eastAsia"/>
        </w:rPr>
        <w:t xml:space="preserve"> </w:t>
      </w:r>
      <w:r w:rsidRPr="00A93B36">
        <w:t xml:space="preserve">As </w:t>
      </w:r>
      <w:r w:rsidRPr="00A93B36">
        <w:rPr>
          <w:rFonts w:hint="eastAsia"/>
        </w:rPr>
        <w:t xml:space="preserve">the control cycle of a ventilator is periodic, it </w:t>
      </w:r>
      <w:r w:rsidRPr="00A93B36">
        <w:t xml:space="preserve">also </w:t>
      </w:r>
      <w:r w:rsidRPr="00A93B36">
        <w:rPr>
          <w:rFonts w:hint="eastAsia"/>
        </w:rPr>
        <w:t>makes the patient</w:t>
      </w:r>
      <w:r w:rsidRPr="00A93B36">
        <w:t>’</w:t>
      </w:r>
      <w:r w:rsidRPr="00A93B36">
        <w:rPr>
          <w:rFonts w:hint="eastAsia"/>
        </w:rPr>
        <w:t xml:space="preserve">s </w:t>
      </w:r>
      <w:r w:rsidRPr="00A93B36">
        <w:t>respiration</w:t>
      </w:r>
      <w:r w:rsidRPr="00A93B36">
        <w:rPr>
          <w:rFonts w:hint="eastAsia"/>
        </w:rPr>
        <w:t xml:space="preserve"> periodic.</w:t>
      </w:r>
      <w:r w:rsidRPr="00A93B36">
        <w:rPr>
          <w:rFonts w:hint="eastAsia"/>
          <w:lang w:eastAsia="zh-CN"/>
        </w:rPr>
        <w:t xml:space="preserve"> </w:t>
      </w:r>
      <w:proofErr w:type="gramStart"/>
      <w:r w:rsidRPr="00A93B36">
        <w:rPr>
          <w:rFonts w:ascii="TimesNewRoman" w:hAnsi="TimesNewRoman" w:cs="TimesNewRoman" w:hint="eastAsia"/>
          <w:lang w:eastAsia="zh-CN"/>
        </w:rPr>
        <w:t xml:space="preserve">In this paper, for experiments and researches of robotic spinal surgical system, a spinal physiological motion simulator (SPMS) is designed to simulate the spinal physiological motion (SPM) </w:t>
      </w:r>
      <w:r w:rsidR="006B062E" w:rsidRPr="00A93B36">
        <w:rPr>
          <w:rFonts w:ascii="TimesNewRoman" w:hAnsi="TimesNewRoman" w:cs="TimesNewRoman"/>
          <w:lang w:eastAsia="zh-CN"/>
        </w:rPr>
        <w:t>caused</w:t>
      </w:r>
      <w:r w:rsidRPr="00A93B36">
        <w:rPr>
          <w:rFonts w:ascii="TimesNewRoman" w:hAnsi="TimesNewRoman" w:cs="TimesNewRoman" w:hint="eastAsia"/>
          <w:lang w:eastAsia="zh-CN"/>
        </w:rPr>
        <w:t xml:space="preserve"> by the respiration of the patient.</w:t>
      </w:r>
      <w:proofErr w:type="gramEnd"/>
      <w:r w:rsidRPr="00A93B36">
        <w:rPr>
          <w:rFonts w:ascii="TimesNewRoman" w:hAnsi="TimesNewRoman" w:cs="TimesNewRoman" w:hint="eastAsia"/>
          <w:lang w:eastAsia="zh-CN"/>
        </w:rPr>
        <w:t xml:space="preserve"> By building the relationship between the flow wave of the ventilator and the motion of the patient's spine, five typical movement models are obtained for driving the SPMS. A compensation algorithm based on WFLC is proposed to compensate the SPM in operation, and the algorithm is tested by the milling experiments using a 3-axis Cartesian robot and the SPMS. </w:t>
      </w:r>
    </w:p>
    <w:p w:rsidR="00E13F6C" w:rsidRPr="00A93B36" w:rsidRDefault="00B037C0" w:rsidP="00995E10">
      <w:pPr>
        <w:pStyle w:val="Text"/>
      </w:pPr>
      <w:r w:rsidRPr="00A93B36">
        <w:lastRenderedPageBreak/>
        <w:t xml:space="preserve">The remainder of this </w:t>
      </w:r>
      <w:r w:rsidRPr="00A93B36">
        <w:rPr>
          <w:rFonts w:hint="eastAsia"/>
        </w:rPr>
        <w:t xml:space="preserve">paper is organized as follows. The second section </w:t>
      </w:r>
      <w:r w:rsidRPr="00A93B36">
        <w:rPr>
          <w:rFonts w:hint="eastAsia"/>
          <w:lang w:eastAsia="zh-CN"/>
        </w:rPr>
        <w:t>introduce</w:t>
      </w:r>
      <w:r w:rsidRPr="00A93B36">
        <w:rPr>
          <w:lang w:eastAsia="zh-CN"/>
        </w:rPr>
        <w:t>s</w:t>
      </w:r>
      <w:r w:rsidRPr="00A93B36">
        <w:rPr>
          <w:rFonts w:hint="eastAsia"/>
          <w:lang w:eastAsia="zh-CN"/>
        </w:rPr>
        <w:t xml:space="preserve"> </w:t>
      </w:r>
      <w:r w:rsidRPr="00A93B36">
        <w:rPr>
          <w:lang w:eastAsia="zh-CN"/>
        </w:rPr>
        <w:t>the</w:t>
      </w:r>
      <w:r w:rsidRPr="00A93B36">
        <w:rPr>
          <w:rFonts w:hint="eastAsia"/>
          <w:lang w:eastAsia="zh-CN"/>
        </w:rPr>
        <w:t xml:space="preserve"> respiratory motion compensation algorithm based on WFLC in detail</w:t>
      </w:r>
      <w:r w:rsidRPr="00A93B36">
        <w:rPr>
          <w:rFonts w:hint="eastAsia"/>
        </w:rPr>
        <w:t xml:space="preserve">. The third section </w:t>
      </w:r>
      <w:r w:rsidRPr="00A93B36">
        <w:t>shows</w:t>
      </w:r>
      <w:r w:rsidRPr="00A93B36">
        <w:rPr>
          <w:rFonts w:hint="eastAsia"/>
        </w:rPr>
        <w:t xml:space="preserve"> how we design</w:t>
      </w:r>
      <w:r w:rsidRPr="00A93B36">
        <w:t>ed</w:t>
      </w:r>
      <w:r w:rsidRPr="00A93B36">
        <w:rPr>
          <w:rFonts w:hint="eastAsia"/>
        </w:rPr>
        <w:t xml:space="preserve"> the SPMS and </w:t>
      </w:r>
      <w:r w:rsidRPr="00A93B36">
        <w:rPr>
          <w:rFonts w:hint="eastAsia"/>
          <w:lang w:eastAsia="zh-CN"/>
        </w:rPr>
        <w:t>built the model of spinal respiratory motion</w:t>
      </w:r>
      <w:r w:rsidRPr="00A93B36">
        <w:rPr>
          <w:rFonts w:hint="eastAsia"/>
        </w:rPr>
        <w:t xml:space="preserve">. The fourth section </w:t>
      </w:r>
      <w:r w:rsidRPr="00A93B36">
        <w:t>details the</w:t>
      </w:r>
      <w:r w:rsidRPr="00A93B36">
        <w:rPr>
          <w:rFonts w:hint="eastAsia"/>
        </w:rPr>
        <w:t xml:space="preserve"> experiment</w:t>
      </w:r>
      <w:r w:rsidRPr="00A93B36">
        <w:rPr>
          <w:rFonts w:hint="eastAsia"/>
          <w:lang w:eastAsia="zh-CN"/>
        </w:rPr>
        <w:t>s for SPMS and respiratory motion compensation</w:t>
      </w:r>
      <w:r w:rsidRPr="00A93B36">
        <w:rPr>
          <w:rFonts w:hint="eastAsia"/>
        </w:rPr>
        <w:t>.</w:t>
      </w:r>
      <w:r w:rsidRPr="00A93B36">
        <w:rPr>
          <w:rFonts w:hint="eastAsia"/>
          <w:lang w:eastAsia="zh-CN"/>
        </w:rPr>
        <w:t xml:space="preserve"> The last section gives the conclusion of the paper.</w:t>
      </w:r>
      <w:r w:rsidR="00E13F6C" w:rsidRPr="00A93B36">
        <w:t xml:space="preserve"> </w:t>
      </w:r>
    </w:p>
    <w:p w:rsidR="00E13F6C" w:rsidRPr="00A93B36" w:rsidRDefault="00B037C0">
      <w:pPr>
        <w:pStyle w:val="1"/>
      </w:pPr>
      <w:r w:rsidRPr="00A93B36">
        <w:rPr>
          <w:rFonts w:hint="eastAsia"/>
          <w:lang w:eastAsia="zh-CN"/>
        </w:rPr>
        <w:t>Motion Compensation Based on WFLC</w:t>
      </w:r>
    </w:p>
    <w:p w:rsidR="00E13F6C" w:rsidRPr="00A93B36" w:rsidRDefault="00B037C0">
      <w:pPr>
        <w:pStyle w:val="2"/>
      </w:pPr>
      <w:r w:rsidRPr="00A93B36">
        <w:rPr>
          <w:rFonts w:hint="eastAsia"/>
          <w:lang w:eastAsia="zh-CN"/>
        </w:rPr>
        <w:t>Spinal Physiological Motion Prediction</w:t>
      </w:r>
    </w:p>
    <w:p w:rsidR="00B037C0" w:rsidRPr="00A93B36" w:rsidRDefault="00B037C0" w:rsidP="00995E10">
      <w:pPr>
        <w:pStyle w:val="Text"/>
        <w:rPr>
          <w:lang w:eastAsia="zh-CN"/>
        </w:rPr>
      </w:pPr>
      <w:r w:rsidRPr="00A93B36">
        <w:t>M</w:t>
      </w:r>
      <w:r w:rsidRPr="00A93B36">
        <w:rPr>
          <w:rFonts w:hint="eastAsia"/>
        </w:rPr>
        <w:t xml:space="preserve">any different extensions of </w:t>
      </w:r>
      <w:r w:rsidRPr="00A93B36">
        <w:t xml:space="preserve">the </w:t>
      </w:r>
      <w:r w:rsidRPr="00A93B36">
        <w:rPr>
          <w:rFonts w:hint="eastAsia"/>
        </w:rPr>
        <w:t xml:space="preserve">FLC </w:t>
      </w:r>
      <w:r w:rsidRPr="00A93B36">
        <w:t xml:space="preserve">have been </w:t>
      </w:r>
      <w:r w:rsidRPr="00A93B36">
        <w:rPr>
          <w:rFonts w:hint="eastAsia"/>
        </w:rPr>
        <w:t>successfully</w:t>
      </w:r>
      <w:r w:rsidRPr="00A93B36">
        <w:t xml:space="preserve"> </w:t>
      </w:r>
      <w:r w:rsidRPr="00A93B36">
        <w:rPr>
          <w:rFonts w:hint="eastAsia"/>
        </w:rPr>
        <w:t xml:space="preserve">applied in physiological motion compensation. </w:t>
      </w:r>
      <w:r w:rsidRPr="00A93B36">
        <w:t xml:space="preserve">The </w:t>
      </w:r>
      <w:r w:rsidRPr="00A93B36">
        <w:rPr>
          <w:rFonts w:hint="eastAsia"/>
        </w:rPr>
        <w:t>WFLC is one of the</w:t>
      </w:r>
      <w:r w:rsidRPr="00A93B36">
        <w:t>se</w:t>
      </w:r>
      <w:r w:rsidRPr="00A93B36">
        <w:rPr>
          <w:rFonts w:hint="eastAsia"/>
        </w:rPr>
        <w:t xml:space="preserve">. As </w:t>
      </w:r>
      <w:r w:rsidRPr="00A93B36">
        <w:t xml:space="preserve">the </w:t>
      </w:r>
      <w:r w:rsidRPr="00A93B36">
        <w:rPr>
          <w:rFonts w:hint="eastAsia"/>
        </w:rPr>
        <w:t xml:space="preserve">FLC only deals with </w:t>
      </w:r>
      <w:r w:rsidRPr="00A93B36">
        <w:t>periodic</w:t>
      </w:r>
      <w:r w:rsidRPr="00A93B36">
        <w:rPr>
          <w:rFonts w:hint="eastAsia"/>
        </w:rPr>
        <w:t xml:space="preserve"> signal</w:t>
      </w:r>
      <w:r w:rsidRPr="00A93B36">
        <w:t>s</w:t>
      </w:r>
      <w:r w:rsidRPr="00A93B36">
        <w:rPr>
          <w:rFonts w:hint="eastAsia"/>
        </w:rPr>
        <w:t xml:space="preserve"> of known frequency, the p</w:t>
      </w:r>
      <w:r w:rsidRPr="00A93B36">
        <w:t>urpose</w:t>
      </w:r>
      <w:r w:rsidRPr="00A93B36">
        <w:rPr>
          <w:rFonts w:hint="eastAsia"/>
        </w:rPr>
        <w:t xml:space="preserve"> of </w:t>
      </w:r>
      <w:r w:rsidRPr="00A93B36">
        <w:t xml:space="preserve">the </w:t>
      </w:r>
      <w:r w:rsidRPr="00A93B36">
        <w:rPr>
          <w:rFonts w:hint="eastAsia"/>
        </w:rPr>
        <w:t>WFLC is to estimate periodic signal</w:t>
      </w:r>
      <w:r w:rsidRPr="00A93B36">
        <w:t>s</w:t>
      </w:r>
      <w:r w:rsidRPr="00A93B36">
        <w:rPr>
          <w:rFonts w:hint="eastAsia"/>
        </w:rPr>
        <w:t xml:space="preserve"> of unknown frequency and amplitude. Another </w:t>
      </w:r>
      <w:r w:rsidRPr="00A93B36">
        <w:t>advantage</w:t>
      </w:r>
      <w:r w:rsidRPr="00A93B36">
        <w:rPr>
          <w:rFonts w:hint="eastAsia"/>
        </w:rPr>
        <w:t xml:space="preserve"> of </w:t>
      </w:r>
      <w:r w:rsidRPr="00A93B36">
        <w:t xml:space="preserve">the </w:t>
      </w:r>
      <w:r w:rsidRPr="00A93B36">
        <w:rPr>
          <w:rFonts w:hint="eastAsia"/>
        </w:rPr>
        <w:t xml:space="preserve">WFLC </w:t>
      </w:r>
      <w:r w:rsidRPr="00A93B36">
        <w:t xml:space="preserve">over the FLC </w:t>
      </w:r>
      <w:r w:rsidRPr="00A93B36">
        <w:rPr>
          <w:rFonts w:hint="eastAsia"/>
        </w:rPr>
        <w:t>is that it can adapt to time-varying reference signal frequenc</w:t>
      </w:r>
      <w:r w:rsidRPr="00A93B36">
        <w:t>ies</w:t>
      </w:r>
      <w:r w:rsidRPr="00A93B36">
        <w:rPr>
          <w:rFonts w:hint="eastAsia"/>
        </w:rPr>
        <w:t xml:space="preserve"> </w:t>
      </w:r>
      <w:r w:rsidRPr="00A93B36">
        <w:t>using</w:t>
      </w:r>
      <w:r w:rsidRPr="00A93B36">
        <w:rPr>
          <w:rFonts w:hint="eastAsia"/>
        </w:rPr>
        <w:t xml:space="preserve"> a modification of the least mean square (LMS) algorithm </w:t>
      </w:r>
      <w:r w:rsidR="00221037" w:rsidRPr="00A93B36">
        <w:fldChar w:fldCharType="begin"/>
      </w:r>
      <w:r w:rsidRPr="00A93B36">
        <w:instrText xml:space="preserve"> ADDIN EN.CITE &lt;EndNote&gt;&lt;Cite&gt;&lt;Author&gt;Widrow&lt;/Author&gt;&lt;Year&gt;1985&lt;/Year&gt;&lt;RecNum&gt;145&lt;/RecNum&gt;&lt;DisplayText&gt;[11]&lt;/DisplayText&gt;&lt;record&gt;&lt;rec-number&gt;145&lt;/rec-number&gt;&lt;foreign-keys&gt;&lt;key app="EN" db-id="pfzf99p9ewrve5edzxk5sew0wxevrefre5px"&gt;145&lt;/key&gt;&lt;/foreign-keys&gt;&lt;ref-type name="Journal Article"&gt;17&lt;/ref-type&gt;&lt;contributors&gt;&lt;authors&gt;&lt;author&gt;Widrow, Bernard&lt;/author&gt;&lt;author&gt;Stearns, Samuel D&lt;/author&gt;&lt;/authors&gt;&lt;/contributors&gt;&lt;titles&gt;&lt;title&gt;Adaptive signal processing&lt;/title&gt;&lt;secondary-title&gt;Englewood Cliffs, NJ, Prentice-Hall, Inc., 1985, 491 p.&lt;/secondary-title&gt;&lt;/titles&gt;&lt;periodical&gt;&lt;full-title&gt;Englewood Cliffs, NJ, Prentice-Hall, Inc., 1985, 491 p.&lt;/full-title&gt;&lt;/periodical&gt;&lt;volume&gt;1&lt;/volume&gt;&lt;dates&gt;&lt;year&gt;1985&lt;/year&gt;&lt;/dates&gt;&lt;urls&gt;&lt;/urls&gt;&lt;/record&gt;&lt;/Cite&gt;&lt;/EndNote&gt;</w:instrText>
      </w:r>
      <w:r w:rsidR="00221037" w:rsidRPr="00A93B36">
        <w:fldChar w:fldCharType="separate"/>
      </w:r>
      <w:r w:rsidRPr="00A93B36">
        <w:t>[</w:t>
      </w:r>
      <w:hyperlink w:anchor="_ENREF_11" w:tooltip="Widrow, 1985 #145" w:history="1">
        <w:r w:rsidR="00047DFD" w:rsidRPr="00A93B36">
          <w:rPr>
            <w:rFonts w:hint="eastAsia"/>
            <w:lang w:eastAsia="zh-CN"/>
          </w:rPr>
          <w:t>8</w:t>
        </w:r>
      </w:hyperlink>
      <w:r w:rsidRPr="00A93B36">
        <w:t>]</w:t>
      </w:r>
      <w:r w:rsidR="00221037" w:rsidRPr="00A93B36">
        <w:fldChar w:fldCharType="end"/>
      </w:r>
      <w:r w:rsidRPr="00A93B36">
        <w:rPr>
          <w:rFonts w:hint="eastAsia"/>
        </w:rPr>
        <w:t xml:space="preserve">. </w:t>
      </w:r>
    </w:p>
    <w:p w:rsidR="009D518A" w:rsidRDefault="00B037C0" w:rsidP="00995E10">
      <w:pPr>
        <w:pStyle w:val="Text"/>
        <w:rPr>
          <w:lang w:eastAsia="zh-CN"/>
        </w:rPr>
      </w:pPr>
      <w:r w:rsidRPr="00A93B36">
        <w:rPr>
          <w:rFonts w:hint="eastAsia"/>
          <w:lang w:eastAsia="zh-CN"/>
        </w:rPr>
        <w:t xml:space="preserve">The WFLC algorithm forms a dynamic truncated </w:t>
      </w:r>
      <w:del w:id="6" w:author="OceanJinn" w:date="2014-10-15T10:05:00Z">
        <w:r w:rsidRPr="00A93B36" w:rsidDel="00F3296C">
          <w:rPr>
            <w:rFonts w:hint="eastAsia"/>
            <w:lang w:eastAsia="zh-CN"/>
          </w:rPr>
          <w:delText xml:space="preserve">Fourier </w:delText>
        </w:r>
      </w:del>
      <w:proofErr w:type="spellStart"/>
      <w:proofErr w:type="gramStart"/>
      <w:ins w:id="7" w:author="OceanJinn" w:date="2014-10-15T10:05:00Z">
        <w:r w:rsidR="00F3296C">
          <w:rPr>
            <w:rFonts w:hint="eastAsia"/>
            <w:lang w:eastAsia="zh-CN"/>
          </w:rPr>
          <w:t>f</w:t>
        </w:r>
        <w:r w:rsidR="00F3296C" w:rsidRPr="00A93B36">
          <w:rPr>
            <w:rFonts w:hint="eastAsia"/>
            <w:lang w:eastAsia="zh-CN"/>
          </w:rPr>
          <w:t>ourier</w:t>
        </w:r>
        <w:proofErr w:type="spellEnd"/>
        <w:proofErr w:type="gramEnd"/>
        <w:r w:rsidR="00F3296C" w:rsidRPr="00A93B36">
          <w:rPr>
            <w:rFonts w:hint="eastAsia"/>
            <w:lang w:eastAsia="zh-CN"/>
          </w:rPr>
          <w:t xml:space="preserve"> </w:t>
        </w:r>
      </w:ins>
      <w:r w:rsidRPr="00A93B36">
        <w:rPr>
          <w:rFonts w:hint="eastAsia"/>
          <w:lang w:eastAsia="zh-CN"/>
        </w:rPr>
        <w:t xml:space="preserve">series model of the prediction of SPM </w:t>
      </w:r>
      <w:r w:rsidRPr="00A93B36">
        <w:rPr>
          <w:rFonts w:hint="eastAsia"/>
          <w:i/>
          <w:lang w:eastAsia="zh-CN"/>
        </w:rPr>
        <w:t>y</w:t>
      </w:r>
      <w:r w:rsidRPr="00A93B36">
        <w:rPr>
          <w:rFonts w:hint="eastAsia"/>
          <w:i/>
          <w:vertAlign w:val="subscript"/>
          <w:lang w:eastAsia="zh-CN"/>
        </w:rPr>
        <w:t>k</w:t>
      </w:r>
      <w:r w:rsidRPr="00A93B36">
        <w:rPr>
          <w:rFonts w:hint="eastAsia"/>
          <w:vertAlign w:val="subscript"/>
          <w:lang w:eastAsia="zh-CN"/>
        </w:rPr>
        <w:t>+1</w:t>
      </w:r>
      <w:r w:rsidRPr="00A93B36">
        <w:rPr>
          <w:rFonts w:hint="eastAsia"/>
          <w:lang w:eastAsia="zh-CN"/>
        </w:rPr>
        <w:t>, shown in (1).</w:t>
      </w:r>
    </w:p>
    <w:p w:rsidR="00E22B4C" w:rsidRPr="00A93B36" w:rsidRDefault="00E22B4C" w:rsidP="00995E10">
      <w:pPr>
        <w:pStyle w:val="Text"/>
        <w:rPr>
          <w:lang w:eastAsia="zh-CN"/>
        </w:rPr>
      </w:pPr>
    </w:p>
    <w:p w:rsidR="009D518A" w:rsidRDefault="00B037C0" w:rsidP="00B037C0">
      <w:pPr>
        <w:widowControl w:val="0"/>
        <w:adjustRightInd w:val="0"/>
        <w:ind w:firstLine="300"/>
        <w:jc w:val="right"/>
        <w:rPr>
          <w:szCs w:val="24"/>
          <w:lang w:eastAsia="zh-CN"/>
        </w:rPr>
      </w:pPr>
      <w:r w:rsidRPr="00A93B36">
        <w:rPr>
          <w:rFonts w:ascii="Times-Roman" w:hAnsi="Times-Roman" w:cs="Times-Roman"/>
          <w:position w:val="-28"/>
          <w:lang w:eastAsia="zh-CN"/>
        </w:rPr>
        <w:object w:dxaOrig="3800" w:dyaOrig="6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51.45pt;height:27.15pt" o:ole="">
            <v:imagedata r:id="rId8" o:title=""/>
          </v:shape>
          <o:OLEObject Type="Embed" ProgID="Equation.DSMT4" ShapeID="_x0000_i1025" DrawAspect="Content" ObjectID="_1474878439" r:id="rId9"/>
        </w:object>
      </w:r>
      <w:r w:rsidRPr="00A93B36">
        <w:rPr>
          <w:rFonts w:hint="eastAsia"/>
          <w:szCs w:val="24"/>
          <w:lang w:eastAsia="zh-CN"/>
        </w:rPr>
        <w:t xml:space="preserve">                (1)</w:t>
      </w:r>
    </w:p>
    <w:p w:rsidR="00E22B4C" w:rsidRPr="00A93B36" w:rsidRDefault="00E22B4C" w:rsidP="00B037C0">
      <w:pPr>
        <w:widowControl w:val="0"/>
        <w:adjustRightInd w:val="0"/>
        <w:ind w:firstLine="300"/>
        <w:jc w:val="right"/>
        <w:rPr>
          <w:szCs w:val="24"/>
          <w:lang w:eastAsia="zh-CN"/>
        </w:rPr>
      </w:pPr>
    </w:p>
    <w:p w:rsidR="00B037C0" w:rsidRPr="00A93B36" w:rsidRDefault="00F3296C" w:rsidP="00F3296C">
      <w:pPr>
        <w:pStyle w:val="Text"/>
        <w:ind w:firstLine="0"/>
        <w:rPr>
          <w:rFonts w:ascii="Times-Roman" w:hAnsi="Times-Roman" w:cs="Times-Roman"/>
          <w:lang w:eastAsia="zh-CN"/>
        </w:rPr>
        <w:pPrChange w:id="8" w:author="OceanJinn" w:date="2014-10-15T10:07:00Z">
          <w:pPr>
            <w:pStyle w:val="Text"/>
          </w:pPr>
        </w:pPrChange>
      </w:pPr>
      <w:proofErr w:type="gramStart"/>
      <w:ins w:id="9" w:author="OceanJinn" w:date="2014-10-15T10:07:00Z">
        <w:r>
          <w:rPr>
            <w:rFonts w:ascii="Times-Roman" w:hAnsi="Times-Roman" w:cs="Times-Roman" w:hint="eastAsia"/>
            <w:lang w:eastAsia="zh-CN"/>
          </w:rPr>
          <w:t>where</w:t>
        </w:r>
      </w:ins>
      <w:proofErr w:type="gramEnd"/>
      <w:ins w:id="10" w:author="OceanJinn" w:date="2014-10-15T10:17:00Z">
        <w:r w:rsidR="009E1A39">
          <w:rPr>
            <w:rFonts w:ascii="Times-Roman" w:hAnsi="Times-Roman" w:cs="Times-Roman" w:hint="eastAsia"/>
            <w:lang w:eastAsia="zh-CN"/>
          </w:rPr>
          <w:t xml:space="preserve"> </w:t>
        </w:r>
        <w:r w:rsidR="009E1A39" w:rsidRPr="009E1A39">
          <w:rPr>
            <w:rFonts w:ascii="Times-Roman" w:hAnsi="Times-Roman" w:cs="Times-Roman" w:hint="eastAsia"/>
            <w:i/>
            <w:lang w:eastAsia="zh-CN"/>
            <w:rPrChange w:id="11" w:author="OceanJinn" w:date="2014-10-15T10:18:00Z">
              <w:rPr>
                <w:rFonts w:ascii="Times-Roman" w:hAnsi="Times-Roman" w:cs="Times-Roman" w:hint="eastAsia"/>
                <w:lang w:eastAsia="zh-CN"/>
              </w:rPr>
            </w:rPrChange>
          </w:rPr>
          <w:t>M</w:t>
        </w:r>
        <w:r w:rsidR="009E1A39">
          <w:rPr>
            <w:rFonts w:ascii="Times-Roman" w:hAnsi="Times-Roman" w:cs="Times-Roman" w:hint="eastAsia"/>
            <w:lang w:eastAsia="zh-CN"/>
          </w:rPr>
          <w:t xml:space="preserve"> is the number of harmonics in the model,</w:t>
        </w:r>
      </w:ins>
      <w:ins w:id="12" w:author="OceanJinn" w:date="2014-10-15T10:33:00Z">
        <w:r w:rsidR="000A4AED">
          <w:rPr>
            <w:rFonts w:ascii="Times-Roman" w:hAnsi="Times-Roman" w:cs="Times-Roman" w:hint="eastAsia"/>
            <w:lang w:eastAsia="zh-CN"/>
          </w:rPr>
          <w:t xml:space="preserve"> </w:t>
        </w:r>
        <w:r w:rsidR="000A4AED" w:rsidRPr="00A569E3">
          <w:rPr>
            <w:rFonts w:ascii="Times-Roman" w:hAnsi="Times-Roman" w:cs="Times-Roman" w:hint="eastAsia"/>
            <w:i/>
            <w:lang w:eastAsia="zh-CN"/>
            <w:rPrChange w:id="13" w:author="OceanJinn" w:date="2014-10-15T10:33:00Z">
              <w:rPr>
                <w:rFonts w:ascii="Times-Roman" w:hAnsi="Times-Roman" w:cs="Times-Roman" w:hint="eastAsia"/>
                <w:lang w:eastAsia="zh-CN"/>
              </w:rPr>
            </w:rPrChange>
          </w:rPr>
          <w:t>k</w:t>
        </w:r>
        <w:r w:rsidR="000A4AED">
          <w:rPr>
            <w:rFonts w:ascii="Times-Roman" w:hAnsi="Times-Roman" w:cs="Times-Roman" w:hint="eastAsia"/>
            <w:lang w:eastAsia="zh-CN"/>
          </w:rPr>
          <w:t xml:space="preserve"> is the time index,</w:t>
        </w:r>
      </w:ins>
      <w:ins w:id="14" w:author="OceanJinn" w:date="2014-10-15T10:17:00Z">
        <w:r w:rsidR="009E1A39">
          <w:rPr>
            <w:rFonts w:ascii="Times-Roman" w:hAnsi="Times-Roman" w:cs="Times-Roman" w:hint="eastAsia"/>
            <w:lang w:eastAsia="zh-CN"/>
          </w:rPr>
          <w:t xml:space="preserve"> </w:t>
        </w:r>
      </w:ins>
      <w:ins w:id="15" w:author="OceanJinn" w:date="2014-10-15T10:32:00Z">
        <w:r w:rsidR="000A4AED" w:rsidRPr="000A4AED">
          <w:rPr>
            <w:rFonts w:eastAsia="宋体"/>
            <w:i/>
            <w:lang w:eastAsia="zh-CN"/>
            <w:rPrChange w:id="16" w:author="OceanJinn" w:date="2014-10-15T10:33:00Z">
              <w:rPr>
                <w:rFonts w:ascii="宋体" w:eastAsia="宋体" w:hAnsi="宋体" w:cs="Times-Roman" w:hint="eastAsia"/>
                <w:lang w:eastAsia="zh-CN"/>
              </w:rPr>
            </w:rPrChange>
          </w:rPr>
          <w:t>ω</w:t>
        </w:r>
        <w:r w:rsidR="000A4AED" w:rsidRPr="000A4AED">
          <w:rPr>
            <w:vertAlign w:val="subscript"/>
            <w:lang w:eastAsia="zh-CN"/>
            <w:rPrChange w:id="17" w:author="OceanJinn" w:date="2014-10-15T10:33:00Z">
              <w:rPr>
                <w:rFonts w:ascii="Times-Roman" w:hAnsi="Times-Roman" w:cs="Times-Roman" w:hint="eastAsia"/>
                <w:lang w:eastAsia="zh-CN"/>
              </w:rPr>
            </w:rPrChange>
          </w:rPr>
          <w:t>0</w:t>
        </w:r>
        <w:r w:rsidR="000A4AED">
          <w:rPr>
            <w:rFonts w:ascii="Times-Roman" w:hAnsi="Times-Roman" w:cs="Times-Roman" w:hint="eastAsia"/>
            <w:lang w:eastAsia="zh-CN"/>
          </w:rPr>
          <w:t xml:space="preserve"> is the fixed reference frequency of FLC,</w:t>
        </w:r>
      </w:ins>
      <w:ins w:id="18" w:author="OceanJinn" w:date="2014-10-15T10:07:00Z">
        <w:r>
          <w:rPr>
            <w:rFonts w:ascii="Times-Roman" w:hAnsi="Times-Roman" w:cs="Times-Roman" w:hint="eastAsia"/>
            <w:lang w:eastAsia="zh-CN"/>
          </w:rPr>
          <w:t xml:space="preserve"> </w:t>
        </w:r>
      </w:ins>
      <w:proofErr w:type="spellStart"/>
      <w:ins w:id="19" w:author="OceanJinn" w:date="2014-10-15T10:35:00Z">
        <w:r w:rsidR="00A569E3" w:rsidRPr="00A569E3">
          <w:rPr>
            <w:rFonts w:ascii="Times-Roman" w:hAnsi="Times-Roman" w:cs="Times-Roman" w:hint="eastAsia"/>
            <w:i/>
            <w:lang w:eastAsia="zh-CN"/>
            <w:rPrChange w:id="20" w:author="OceanJinn" w:date="2014-10-15T10:38:00Z">
              <w:rPr>
                <w:rFonts w:ascii="Times-Roman" w:hAnsi="Times-Roman" w:cs="Times-Roman" w:hint="eastAsia"/>
                <w:lang w:eastAsia="zh-CN"/>
              </w:rPr>
            </w:rPrChange>
          </w:rPr>
          <w:t>a</w:t>
        </w:r>
        <w:r w:rsidR="00A569E3" w:rsidRPr="00A569E3">
          <w:rPr>
            <w:rFonts w:ascii="Times-Roman" w:hAnsi="Times-Roman" w:cs="Times-Roman" w:hint="eastAsia"/>
            <w:i/>
            <w:vertAlign w:val="subscript"/>
            <w:lang w:eastAsia="zh-CN"/>
            <w:rPrChange w:id="21" w:author="OceanJinn" w:date="2014-10-15T10:38:00Z">
              <w:rPr>
                <w:rFonts w:ascii="Times-Roman" w:hAnsi="Times-Roman" w:cs="Times-Roman" w:hint="eastAsia"/>
                <w:lang w:eastAsia="zh-CN"/>
              </w:rPr>
            </w:rPrChange>
          </w:rPr>
          <w:t>r</w:t>
        </w:r>
        <w:proofErr w:type="spellEnd"/>
        <w:r w:rsidR="00A569E3">
          <w:rPr>
            <w:rFonts w:ascii="Times-Roman" w:hAnsi="Times-Roman" w:cs="Times-Roman" w:hint="eastAsia"/>
            <w:lang w:eastAsia="zh-CN"/>
          </w:rPr>
          <w:t xml:space="preserve"> and </w:t>
        </w:r>
        <w:proofErr w:type="spellStart"/>
        <w:r w:rsidR="00A569E3" w:rsidRPr="00A569E3">
          <w:rPr>
            <w:rFonts w:ascii="Times-Roman" w:hAnsi="Times-Roman" w:cs="Times-Roman" w:hint="eastAsia"/>
            <w:i/>
            <w:lang w:eastAsia="zh-CN"/>
            <w:rPrChange w:id="22" w:author="OceanJinn" w:date="2014-10-15T10:38:00Z">
              <w:rPr>
                <w:rFonts w:ascii="Times-Roman" w:hAnsi="Times-Roman" w:cs="Times-Roman" w:hint="eastAsia"/>
                <w:lang w:eastAsia="zh-CN"/>
              </w:rPr>
            </w:rPrChange>
          </w:rPr>
          <w:t>b</w:t>
        </w:r>
        <w:r w:rsidR="00A569E3" w:rsidRPr="00A569E3">
          <w:rPr>
            <w:rFonts w:ascii="Times-Roman" w:hAnsi="Times-Roman" w:cs="Times-Roman" w:hint="eastAsia"/>
            <w:i/>
            <w:vertAlign w:val="subscript"/>
            <w:lang w:eastAsia="zh-CN"/>
            <w:rPrChange w:id="23" w:author="OceanJinn" w:date="2014-10-15T10:38:00Z">
              <w:rPr>
                <w:rFonts w:ascii="Times-Roman" w:hAnsi="Times-Roman" w:cs="Times-Roman" w:hint="eastAsia"/>
                <w:lang w:eastAsia="zh-CN"/>
              </w:rPr>
            </w:rPrChange>
          </w:rPr>
          <w:t>r</w:t>
        </w:r>
        <w:proofErr w:type="spellEnd"/>
        <w:r w:rsidR="00A569E3">
          <w:rPr>
            <w:rFonts w:ascii="Times-Roman" w:hAnsi="Times-Roman" w:cs="Times-Roman" w:hint="eastAsia"/>
            <w:lang w:eastAsia="zh-CN"/>
          </w:rPr>
          <w:t xml:space="preserve"> are the amplitudes of the</w:t>
        </w:r>
      </w:ins>
      <w:ins w:id="24" w:author="OceanJinn" w:date="2014-10-15T10:36:00Z">
        <w:r w:rsidR="00A569E3">
          <w:rPr>
            <w:rFonts w:ascii="Times-Roman" w:hAnsi="Times-Roman" w:cs="Times-Roman" w:hint="eastAsia"/>
            <w:lang w:eastAsia="zh-CN"/>
          </w:rPr>
          <w:t xml:space="preserve"> </w:t>
        </w:r>
      </w:ins>
      <w:proofErr w:type="spellStart"/>
      <w:ins w:id="25" w:author="OceanJinn" w:date="2014-10-15T10:37:00Z">
        <w:r w:rsidR="00A569E3" w:rsidRPr="00A569E3">
          <w:rPr>
            <w:rFonts w:ascii="Times-Roman" w:hAnsi="Times-Roman" w:cs="Times-Roman" w:hint="eastAsia"/>
            <w:i/>
            <w:lang w:eastAsia="zh-CN"/>
            <w:rPrChange w:id="26" w:author="OceanJinn" w:date="2014-10-15T10:38:00Z">
              <w:rPr>
                <w:rFonts w:ascii="Times-Roman" w:hAnsi="Times-Roman" w:cs="Times-Roman" w:hint="eastAsia"/>
                <w:lang w:eastAsia="zh-CN"/>
              </w:rPr>
            </w:rPrChange>
          </w:rPr>
          <w:t>r</w:t>
        </w:r>
        <w:r w:rsidR="00A569E3" w:rsidRPr="00A569E3">
          <w:rPr>
            <w:rFonts w:ascii="Times-Roman" w:hAnsi="Times-Roman" w:cs="Times-Roman" w:hint="eastAsia"/>
            <w:lang w:eastAsia="zh-CN"/>
          </w:rPr>
          <w:t>th</w:t>
        </w:r>
        <w:proofErr w:type="spellEnd"/>
        <w:r w:rsidR="00A569E3">
          <w:rPr>
            <w:rFonts w:ascii="Times-Roman" w:hAnsi="Times-Roman" w:cs="Times-Roman" w:hint="eastAsia"/>
            <w:lang w:eastAsia="zh-CN"/>
          </w:rPr>
          <w:t xml:space="preserve"> </w:t>
        </w:r>
      </w:ins>
      <w:ins w:id="27" w:author="OceanJinn" w:date="2014-10-15T10:36:00Z">
        <w:r w:rsidR="00A569E3">
          <w:rPr>
            <w:rFonts w:ascii="Times-Roman" w:hAnsi="Times-Roman" w:cs="Times-Roman" w:hint="eastAsia"/>
            <w:lang w:eastAsia="zh-CN"/>
          </w:rPr>
          <w:t>sine</w:t>
        </w:r>
      </w:ins>
      <w:ins w:id="28" w:author="OceanJinn" w:date="2014-10-15T10:37:00Z">
        <w:r w:rsidR="00A569E3">
          <w:rPr>
            <w:rFonts w:ascii="Times-Roman" w:hAnsi="Times-Roman" w:cs="Times-Roman" w:hint="eastAsia"/>
            <w:lang w:eastAsia="zh-CN"/>
          </w:rPr>
          <w:t xml:space="preserve"> and cosine</w:t>
        </w:r>
      </w:ins>
      <w:ins w:id="29" w:author="OceanJinn" w:date="2014-10-15T10:35:00Z">
        <w:r w:rsidR="00A569E3">
          <w:rPr>
            <w:rFonts w:ascii="Times-Roman" w:hAnsi="Times-Roman" w:cs="Times-Roman" w:hint="eastAsia"/>
            <w:lang w:eastAsia="zh-CN"/>
          </w:rPr>
          <w:t xml:space="preserve"> </w:t>
        </w:r>
      </w:ins>
      <w:ins w:id="30" w:author="OceanJinn" w:date="2014-10-15T10:37:00Z">
        <w:r w:rsidR="00A569E3">
          <w:rPr>
            <w:rFonts w:ascii="Times-Roman" w:hAnsi="Times-Roman" w:cs="Times-Roman"/>
            <w:lang w:eastAsia="zh-CN"/>
          </w:rPr>
          <w:t>harmonics</w:t>
        </w:r>
        <w:r w:rsidR="00A569E3">
          <w:rPr>
            <w:rFonts w:ascii="Times-Roman" w:hAnsi="Times-Roman" w:cs="Times-Roman" w:hint="eastAsia"/>
            <w:lang w:eastAsia="zh-CN"/>
          </w:rPr>
          <w:t xml:space="preserve">. </w:t>
        </w:r>
      </w:ins>
      <w:r w:rsidR="00B037C0" w:rsidRPr="00A93B36">
        <w:rPr>
          <w:rFonts w:ascii="Times-Roman" w:hAnsi="Times-Roman" w:cs="Times-Roman" w:hint="eastAsia"/>
          <w:lang w:eastAsia="zh-CN"/>
        </w:rPr>
        <w:t xml:space="preserve">The WFLC algorithm </w:t>
      </w:r>
      <w:r w:rsidR="00B037C0" w:rsidRPr="00A93B36">
        <w:rPr>
          <w:rFonts w:ascii="Times-Roman" w:hAnsi="Times-Roman" w:cs="Times-Roman"/>
          <w:lang w:eastAsia="zh-CN"/>
        </w:rPr>
        <w:t>extends the</w:t>
      </w:r>
      <w:r w:rsidR="00B037C0" w:rsidRPr="00A93B36">
        <w:rPr>
          <w:rFonts w:ascii="Times-Roman" w:hAnsi="Times-Roman" w:cs="Times-Roman" w:hint="eastAsia"/>
          <w:lang w:eastAsia="zh-CN"/>
        </w:rPr>
        <w:t xml:space="preserve"> </w:t>
      </w:r>
      <w:r w:rsidR="00B037C0" w:rsidRPr="00A93B36">
        <w:rPr>
          <w:rFonts w:ascii="Times-Roman" w:hAnsi="Times-Roman" w:cs="Times-Roman"/>
          <w:lang w:eastAsia="zh-CN"/>
        </w:rPr>
        <w:t>FLC algorithm to</w:t>
      </w:r>
      <w:r w:rsidR="00B037C0" w:rsidRPr="00A93B36">
        <w:rPr>
          <w:rFonts w:ascii="Times-Roman" w:hAnsi="Times-Roman" w:cs="Times-Roman" w:hint="eastAsia"/>
          <w:lang w:eastAsia="zh-CN"/>
        </w:rPr>
        <w:t xml:space="preserve"> </w:t>
      </w:r>
      <w:r w:rsidR="00B037C0" w:rsidRPr="00A93B36">
        <w:rPr>
          <w:rFonts w:ascii="Times-Roman" w:hAnsi="Times-Roman" w:cs="Times-Roman"/>
          <w:lang w:eastAsia="zh-CN"/>
        </w:rPr>
        <w:t>adapt to the time-varying reference</w:t>
      </w:r>
      <w:r w:rsidR="00B037C0" w:rsidRPr="00A93B36">
        <w:rPr>
          <w:rFonts w:ascii="Times-Roman" w:hAnsi="Times-Roman" w:cs="Times-Roman" w:hint="eastAsia"/>
          <w:lang w:eastAsia="zh-CN"/>
        </w:rPr>
        <w:t xml:space="preserve"> </w:t>
      </w:r>
      <w:r w:rsidR="00B037C0" w:rsidRPr="00A93B36">
        <w:rPr>
          <w:rFonts w:ascii="Times-Roman" w:hAnsi="Times-Roman" w:cs="Times-Roman"/>
          <w:lang w:eastAsia="zh-CN"/>
        </w:rPr>
        <w:t>signal frequency</w:t>
      </w:r>
      <w:r w:rsidR="00B037C0" w:rsidRPr="00A93B36">
        <w:rPr>
          <w:rFonts w:ascii="Times-Roman" w:hAnsi="Times-Roman" w:cs="Times-Roman" w:hint="eastAsia"/>
          <w:lang w:eastAsia="zh-CN"/>
        </w:rPr>
        <w:t xml:space="preserve"> by </w:t>
      </w:r>
      <w:r w:rsidR="00B037C0" w:rsidRPr="00A93B36">
        <w:rPr>
          <w:rFonts w:ascii="Times-Roman" w:hAnsi="Times-Roman" w:cs="Times-Roman"/>
          <w:lang w:eastAsia="zh-CN"/>
        </w:rPr>
        <w:t>a</w:t>
      </w:r>
      <w:r w:rsidR="00B037C0" w:rsidRPr="00A93B36">
        <w:rPr>
          <w:rFonts w:ascii="Times-Roman" w:hAnsi="Times-Roman" w:cs="Times-Roman" w:hint="eastAsia"/>
          <w:lang w:eastAsia="zh-CN"/>
        </w:rPr>
        <w:t xml:space="preserve"> </w:t>
      </w:r>
      <w:r w:rsidR="00B037C0" w:rsidRPr="00A93B36">
        <w:rPr>
          <w:rFonts w:ascii="Times-Roman" w:hAnsi="Times-Roman" w:cs="Times-Roman"/>
          <w:lang w:eastAsia="zh-CN"/>
        </w:rPr>
        <w:t>modification of the LMS algorithm</w:t>
      </w:r>
      <w:r w:rsidR="00B037C0" w:rsidRPr="00A93B36">
        <w:rPr>
          <w:rFonts w:ascii="Times-Roman" w:hAnsi="Times-Roman" w:cs="Times-Roman" w:hint="eastAsia"/>
          <w:lang w:eastAsia="zh-CN"/>
        </w:rPr>
        <w:t>. It can be expressed as follows</w:t>
      </w:r>
      <w:r w:rsidR="00B037C0" w:rsidRPr="00A93B36">
        <w:rPr>
          <w:rFonts w:ascii="Times-Roman" w:hAnsi="Times-Roman" w:cs="Times-Roman"/>
          <w:lang w:eastAsia="zh-CN"/>
        </w:rPr>
        <w:t>.</w:t>
      </w:r>
    </w:p>
    <w:p w:rsidR="00B037C0" w:rsidRDefault="00B037C0" w:rsidP="00B037C0">
      <w:pPr>
        <w:wordWrap w:val="0"/>
        <w:ind w:firstLine="300"/>
        <w:jc w:val="right"/>
        <w:textAlignment w:val="baseline"/>
        <w:rPr>
          <w:lang w:eastAsia="zh-CN"/>
        </w:rPr>
      </w:pPr>
      <w:r w:rsidRPr="00A93B36">
        <w:rPr>
          <w:position w:val="-64"/>
          <w:lang w:eastAsia="zh-CN"/>
        </w:rPr>
        <w:object w:dxaOrig="4320" w:dyaOrig="1400">
          <v:shape id="_x0000_i1026" type="#_x0000_t75" style="width:156.25pt;height:50.95pt" o:ole="">
            <v:imagedata r:id="rId10" o:title=""/>
          </v:shape>
          <o:OLEObject Type="Embed" ProgID="Equation.DSMT4" ShapeID="_x0000_i1026" DrawAspect="Content" ObjectID="_1474878440" r:id="rId11"/>
        </w:object>
      </w:r>
      <w:r w:rsidRPr="00A93B36">
        <w:rPr>
          <w:rFonts w:hint="eastAsia"/>
          <w:lang w:eastAsia="zh-CN"/>
        </w:rPr>
        <w:t xml:space="preserve">                (2)</w:t>
      </w:r>
    </w:p>
    <w:p w:rsidR="00E22B4C" w:rsidRPr="00A93B36" w:rsidRDefault="00E22B4C" w:rsidP="00B037C0">
      <w:pPr>
        <w:wordWrap w:val="0"/>
        <w:ind w:firstLine="300"/>
        <w:jc w:val="right"/>
        <w:textAlignment w:val="baseline"/>
        <w:rPr>
          <w:lang w:eastAsia="zh-CN"/>
        </w:rPr>
      </w:pPr>
    </w:p>
    <w:p w:rsidR="00B037C0" w:rsidRDefault="00B037C0" w:rsidP="00B037C0">
      <w:pPr>
        <w:wordWrap w:val="0"/>
        <w:ind w:firstLine="300"/>
        <w:jc w:val="right"/>
        <w:textAlignment w:val="baseline"/>
        <w:rPr>
          <w:lang w:eastAsia="zh-CN"/>
        </w:rPr>
      </w:pPr>
      <w:r w:rsidRPr="00A93B36">
        <w:rPr>
          <w:position w:val="-64"/>
          <w:lang w:eastAsia="zh-CN"/>
        </w:rPr>
        <w:object w:dxaOrig="4620" w:dyaOrig="1440">
          <v:shape id="_x0000_i1027" type="#_x0000_t75" style="width:169.8pt;height:52.3pt" o:ole="">
            <v:imagedata r:id="rId12" o:title=""/>
          </v:shape>
          <o:OLEObject Type="Embed" ProgID="Equation.DSMT4" ShapeID="_x0000_i1027" DrawAspect="Content" ObjectID="_1474878441" r:id="rId13"/>
        </w:object>
      </w:r>
      <w:r w:rsidRPr="00A93B36">
        <w:rPr>
          <w:rFonts w:hint="eastAsia"/>
          <w:lang w:eastAsia="zh-CN"/>
        </w:rPr>
        <w:t xml:space="preserve">           (3)</w:t>
      </w:r>
    </w:p>
    <w:p w:rsidR="00E22B4C" w:rsidRPr="00A93B36" w:rsidRDefault="00E22B4C" w:rsidP="00B037C0">
      <w:pPr>
        <w:wordWrap w:val="0"/>
        <w:ind w:firstLine="300"/>
        <w:jc w:val="right"/>
        <w:textAlignment w:val="baseline"/>
        <w:rPr>
          <w:lang w:eastAsia="zh-CN"/>
        </w:rPr>
      </w:pPr>
    </w:p>
    <w:p w:rsidR="00E13F6C" w:rsidRPr="00A93B36" w:rsidRDefault="00B037C0" w:rsidP="00995E10">
      <w:pPr>
        <w:pStyle w:val="Text"/>
        <w:ind w:firstLine="0"/>
      </w:pPr>
      <w:proofErr w:type="gramStart"/>
      <w:r w:rsidRPr="00A93B36">
        <w:rPr>
          <w:rFonts w:hint="eastAsia"/>
        </w:rPr>
        <w:t>where</w:t>
      </w:r>
      <w:proofErr w:type="gramEnd"/>
      <w:r w:rsidRPr="00A93B36">
        <w:rPr>
          <w:rFonts w:hint="eastAsia"/>
          <w:lang w:eastAsia="zh-CN"/>
        </w:rPr>
        <w:t xml:space="preserve"> </w:t>
      </w:r>
      <w:r w:rsidRPr="00A93B36">
        <w:rPr>
          <w:rFonts w:hint="eastAsia"/>
          <w:i/>
          <w:lang w:eastAsia="zh-CN"/>
        </w:rPr>
        <w:t>W</w:t>
      </w:r>
      <w:r w:rsidRPr="00A93B36">
        <w:rPr>
          <w:rFonts w:hint="eastAsia"/>
          <w:i/>
          <w:vertAlign w:val="subscript"/>
          <w:lang w:eastAsia="zh-CN"/>
        </w:rPr>
        <w:t>k</w:t>
      </w:r>
      <w:r w:rsidRPr="00A93B36">
        <w:rPr>
          <w:rFonts w:hint="eastAsia"/>
          <w:lang w:eastAsia="zh-CN"/>
        </w:rPr>
        <w:t>=[</w:t>
      </w:r>
      <w:r w:rsidRPr="00A93B36">
        <w:rPr>
          <w:rFonts w:hint="eastAsia"/>
          <w:i/>
          <w:lang w:eastAsia="zh-CN"/>
        </w:rPr>
        <w:t>a</w:t>
      </w:r>
      <w:r w:rsidRPr="00A93B36">
        <w:rPr>
          <w:rFonts w:hint="eastAsia"/>
          <w:vertAlign w:val="subscript"/>
          <w:lang w:eastAsia="zh-CN"/>
        </w:rPr>
        <w:t>1</w:t>
      </w:r>
      <w:r w:rsidRPr="00A93B36">
        <w:rPr>
          <w:rFonts w:hint="eastAsia"/>
          <w:i/>
          <w:vertAlign w:val="subscript"/>
          <w:lang w:eastAsia="zh-CN"/>
        </w:rPr>
        <w:t>k</w:t>
      </w:r>
      <w:r w:rsidRPr="00A93B36">
        <w:rPr>
          <w:rFonts w:hint="eastAsia"/>
          <w:lang w:eastAsia="zh-CN"/>
        </w:rPr>
        <w:t xml:space="preserve"> </w:t>
      </w:r>
      <w:r w:rsidRPr="00A93B36">
        <w:rPr>
          <w:rFonts w:hint="eastAsia"/>
          <w:i/>
          <w:lang w:eastAsia="zh-CN"/>
        </w:rPr>
        <w:t>a</w:t>
      </w:r>
      <w:r w:rsidRPr="00A93B36">
        <w:rPr>
          <w:rFonts w:hint="eastAsia"/>
          <w:vertAlign w:val="subscript"/>
          <w:lang w:eastAsia="zh-CN"/>
        </w:rPr>
        <w:t>2</w:t>
      </w:r>
      <w:r w:rsidRPr="00A93B36">
        <w:rPr>
          <w:rFonts w:hint="eastAsia"/>
          <w:i/>
          <w:vertAlign w:val="subscript"/>
          <w:lang w:eastAsia="zh-CN"/>
        </w:rPr>
        <w:t>k</w:t>
      </w:r>
      <w:r w:rsidRPr="00A93B36">
        <w:rPr>
          <w:rFonts w:hint="eastAsia"/>
          <w:lang w:eastAsia="zh-CN"/>
        </w:rPr>
        <w:t xml:space="preserve"> </w:t>
      </w:r>
      <w:r w:rsidRPr="00A93B36">
        <w:rPr>
          <w:lang w:eastAsia="zh-CN"/>
        </w:rPr>
        <w:t>…</w:t>
      </w:r>
      <w:r w:rsidRPr="00A93B36">
        <w:rPr>
          <w:rFonts w:hint="eastAsia"/>
          <w:lang w:eastAsia="zh-CN"/>
        </w:rPr>
        <w:t xml:space="preserve"> </w:t>
      </w:r>
      <w:proofErr w:type="spellStart"/>
      <w:r w:rsidRPr="00A93B36">
        <w:rPr>
          <w:rFonts w:hint="eastAsia"/>
          <w:i/>
          <w:lang w:eastAsia="zh-CN"/>
        </w:rPr>
        <w:t>a</w:t>
      </w:r>
      <w:r w:rsidRPr="00A93B36">
        <w:rPr>
          <w:rFonts w:hint="eastAsia"/>
          <w:i/>
          <w:vertAlign w:val="subscript"/>
          <w:lang w:eastAsia="zh-CN"/>
        </w:rPr>
        <w:t>Mk</w:t>
      </w:r>
      <w:proofErr w:type="spellEnd"/>
      <w:r w:rsidRPr="00A93B36">
        <w:rPr>
          <w:rFonts w:hint="eastAsia"/>
          <w:lang w:eastAsia="zh-CN"/>
        </w:rPr>
        <w:t xml:space="preserve"> </w:t>
      </w:r>
      <w:r w:rsidRPr="00A93B36">
        <w:rPr>
          <w:rFonts w:hint="eastAsia"/>
          <w:i/>
          <w:lang w:eastAsia="zh-CN"/>
        </w:rPr>
        <w:t>b</w:t>
      </w:r>
      <w:r w:rsidRPr="00A93B36">
        <w:rPr>
          <w:rFonts w:hint="eastAsia"/>
          <w:vertAlign w:val="subscript"/>
          <w:lang w:eastAsia="zh-CN"/>
        </w:rPr>
        <w:t>1</w:t>
      </w:r>
      <w:r w:rsidRPr="00A93B36">
        <w:rPr>
          <w:rFonts w:hint="eastAsia"/>
          <w:i/>
          <w:vertAlign w:val="subscript"/>
          <w:lang w:eastAsia="zh-CN"/>
        </w:rPr>
        <w:t>k</w:t>
      </w:r>
      <w:r w:rsidRPr="00A93B36">
        <w:rPr>
          <w:rFonts w:hint="eastAsia"/>
          <w:lang w:eastAsia="zh-CN"/>
        </w:rPr>
        <w:t xml:space="preserve"> </w:t>
      </w:r>
      <w:r w:rsidRPr="00A93B36">
        <w:rPr>
          <w:rFonts w:hint="eastAsia"/>
          <w:i/>
          <w:lang w:eastAsia="zh-CN"/>
        </w:rPr>
        <w:t>b</w:t>
      </w:r>
      <w:r w:rsidRPr="00A93B36">
        <w:rPr>
          <w:rFonts w:hint="eastAsia"/>
          <w:vertAlign w:val="subscript"/>
          <w:lang w:eastAsia="zh-CN"/>
        </w:rPr>
        <w:t>2</w:t>
      </w:r>
      <w:r w:rsidRPr="00A93B36">
        <w:rPr>
          <w:rFonts w:hint="eastAsia"/>
          <w:i/>
          <w:vertAlign w:val="subscript"/>
          <w:lang w:eastAsia="zh-CN"/>
        </w:rPr>
        <w:t>k</w:t>
      </w:r>
      <w:r w:rsidRPr="00A93B36">
        <w:rPr>
          <w:rFonts w:hint="eastAsia"/>
          <w:lang w:eastAsia="zh-CN"/>
        </w:rPr>
        <w:t xml:space="preserve"> </w:t>
      </w:r>
      <w:r w:rsidRPr="00A93B36">
        <w:rPr>
          <w:lang w:eastAsia="zh-CN"/>
        </w:rPr>
        <w:t>…</w:t>
      </w:r>
      <w:r w:rsidRPr="00A93B36">
        <w:rPr>
          <w:rFonts w:hint="eastAsia"/>
          <w:lang w:eastAsia="zh-CN"/>
        </w:rPr>
        <w:t xml:space="preserve"> </w:t>
      </w:r>
      <w:proofErr w:type="spellStart"/>
      <w:r w:rsidRPr="00A93B36">
        <w:rPr>
          <w:rFonts w:hint="eastAsia"/>
          <w:i/>
          <w:lang w:eastAsia="zh-CN"/>
        </w:rPr>
        <w:t>b</w:t>
      </w:r>
      <w:r w:rsidRPr="00A93B36">
        <w:rPr>
          <w:rFonts w:hint="eastAsia"/>
          <w:i/>
          <w:vertAlign w:val="subscript"/>
          <w:lang w:eastAsia="zh-CN"/>
        </w:rPr>
        <w:t>Mk</w:t>
      </w:r>
      <w:proofErr w:type="spellEnd"/>
      <w:r w:rsidRPr="00A93B36">
        <w:rPr>
          <w:rFonts w:hint="eastAsia"/>
          <w:lang w:eastAsia="zh-CN"/>
        </w:rPr>
        <w:t>] a</w:t>
      </w:r>
      <w:r w:rsidRPr="00A93B36">
        <w:rPr>
          <w:lang w:eastAsia="zh-CN"/>
        </w:rPr>
        <w:t>nd</w:t>
      </w:r>
      <w:r w:rsidRPr="00A93B36">
        <w:rPr>
          <w:rFonts w:hint="eastAsia"/>
          <w:lang w:eastAsia="zh-CN"/>
        </w:rPr>
        <w:t xml:space="preserve"> </w:t>
      </w:r>
      <w:proofErr w:type="spellStart"/>
      <w:r w:rsidRPr="00A93B36">
        <w:rPr>
          <w:rFonts w:hint="eastAsia"/>
          <w:i/>
          <w:lang w:eastAsia="zh-CN"/>
        </w:rPr>
        <w:t>X</w:t>
      </w:r>
      <w:r w:rsidRPr="00A93B36">
        <w:rPr>
          <w:rFonts w:hint="eastAsia"/>
          <w:i/>
          <w:vertAlign w:val="subscript"/>
          <w:lang w:eastAsia="zh-CN"/>
        </w:rPr>
        <w:t>k</w:t>
      </w:r>
      <w:proofErr w:type="spellEnd"/>
      <w:r w:rsidRPr="00A93B36">
        <w:rPr>
          <w:rFonts w:hint="eastAsia"/>
          <w:lang w:eastAsia="zh-CN"/>
        </w:rPr>
        <w:t>=[</w:t>
      </w:r>
      <w:r w:rsidRPr="00A93B36">
        <w:rPr>
          <w:rFonts w:hint="eastAsia"/>
          <w:i/>
          <w:lang w:eastAsia="zh-CN"/>
        </w:rPr>
        <w:t>x</w:t>
      </w:r>
      <w:r w:rsidRPr="00A93B36">
        <w:rPr>
          <w:rFonts w:hint="eastAsia"/>
          <w:vertAlign w:val="subscript"/>
          <w:lang w:eastAsia="zh-CN"/>
        </w:rPr>
        <w:t>1</w:t>
      </w:r>
      <w:r w:rsidRPr="00A93B36">
        <w:rPr>
          <w:rFonts w:hint="eastAsia"/>
          <w:i/>
          <w:vertAlign w:val="subscript"/>
          <w:lang w:eastAsia="zh-CN"/>
        </w:rPr>
        <w:t>k</w:t>
      </w:r>
      <w:r w:rsidRPr="00A93B36">
        <w:rPr>
          <w:rFonts w:hint="eastAsia"/>
          <w:lang w:eastAsia="zh-CN"/>
        </w:rPr>
        <w:t xml:space="preserve"> </w:t>
      </w:r>
      <w:r w:rsidRPr="00A93B36">
        <w:rPr>
          <w:rFonts w:hint="eastAsia"/>
          <w:i/>
          <w:lang w:eastAsia="zh-CN"/>
        </w:rPr>
        <w:t>x</w:t>
      </w:r>
      <w:r w:rsidRPr="00A93B36">
        <w:rPr>
          <w:rFonts w:hint="eastAsia"/>
          <w:vertAlign w:val="subscript"/>
          <w:lang w:eastAsia="zh-CN"/>
        </w:rPr>
        <w:t>2</w:t>
      </w:r>
      <w:r w:rsidRPr="00A93B36">
        <w:rPr>
          <w:rFonts w:hint="eastAsia"/>
          <w:i/>
          <w:vertAlign w:val="subscript"/>
          <w:lang w:eastAsia="zh-CN"/>
        </w:rPr>
        <w:t>k</w:t>
      </w:r>
      <w:r w:rsidRPr="00A93B36">
        <w:rPr>
          <w:rFonts w:hint="eastAsia"/>
          <w:lang w:eastAsia="zh-CN"/>
        </w:rPr>
        <w:t xml:space="preserve"> </w:t>
      </w:r>
      <w:r w:rsidRPr="00A93B36">
        <w:rPr>
          <w:lang w:eastAsia="zh-CN"/>
        </w:rPr>
        <w:t>…</w:t>
      </w:r>
      <w:r w:rsidRPr="00A93B36">
        <w:rPr>
          <w:rFonts w:hint="eastAsia"/>
          <w:i/>
          <w:lang w:eastAsia="zh-CN"/>
        </w:rPr>
        <w:t>x</w:t>
      </w:r>
      <w:r w:rsidRPr="00A93B36">
        <w:rPr>
          <w:rFonts w:hint="eastAsia"/>
          <w:vertAlign w:val="subscript"/>
          <w:lang w:eastAsia="zh-CN"/>
        </w:rPr>
        <w:t>3</w:t>
      </w:r>
      <w:r w:rsidRPr="00A93B36">
        <w:rPr>
          <w:rFonts w:hint="eastAsia"/>
          <w:i/>
          <w:vertAlign w:val="subscript"/>
          <w:lang w:eastAsia="zh-CN"/>
        </w:rPr>
        <w:t>k</w:t>
      </w:r>
      <w:r w:rsidRPr="00A93B36">
        <w:rPr>
          <w:rFonts w:hint="eastAsia"/>
          <w:lang w:eastAsia="zh-CN"/>
        </w:rPr>
        <w:t>] are the adaptive weight vector and reference input vector</w:t>
      </w:r>
      <w:r w:rsidRPr="00A93B36">
        <w:rPr>
          <w:lang w:eastAsia="zh-CN"/>
        </w:rPr>
        <w:t>,</w:t>
      </w:r>
      <w:r w:rsidRPr="00A93B36">
        <w:rPr>
          <w:rFonts w:hint="eastAsia"/>
          <w:lang w:eastAsia="zh-CN"/>
        </w:rPr>
        <w:t xml:space="preserve"> respectively. The adaptive weight vector </w:t>
      </w:r>
      <m:oMath>
        <m:sSub>
          <m:sSubPr>
            <m:ctrlPr>
              <w:rPr>
                <w:rFonts w:ascii="Cambria Math" w:hAnsi="Cambria Math"/>
                <w:lang w:eastAsia="zh-CN"/>
              </w:rPr>
            </m:ctrlPr>
          </m:sSubPr>
          <m:e>
            <m:r>
              <w:rPr>
                <w:rFonts w:ascii="Cambria Math" w:hAnsi="Cambria Math"/>
                <w:lang w:eastAsia="zh-CN"/>
              </w:rPr>
              <m:t>W</m:t>
            </m:r>
          </m:e>
          <m:sub>
            <m:r>
              <w:rPr>
                <w:rFonts w:ascii="Cambria Math" w:hAnsi="Cambria Math"/>
                <w:lang w:eastAsia="zh-CN"/>
              </w:rPr>
              <m:t>k</m:t>
            </m:r>
          </m:sub>
        </m:sSub>
      </m:oMath>
      <w:r w:rsidRPr="00A93B36">
        <w:rPr>
          <w:lang w:eastAsia="zh-CN"/>
        </w:rPr>
        <w:t xml:space="preserve"> </w:t>
      </w:r>
      <w:r w:rsidRPr="00A93B36">
        <w:rPr>
          <w:rFonts w:hint="eastAsia"/>
          <w:lang w:eastAsia="zh-CN"/>
        </w:rPr>
        <w:t xml:space="preserve">is used to estimate </w:t>
      </w:r>
      <w:r w:rsidRPr="00A93B36">
        <w:rPr>
          <w:lang w:eastAsia="zh-CN"/>
        </w:rPr>
        <w:t xml:space="preserve">the </w:t>
      </w:r>
      <w:r w:rsidRPr="00A93B36">
        <w:rPr>
          <w:rFonts w:hint="eastAsia"/>
          <w:lang w:eastAsia="zh-CN"/>
        </w:rPr>
        <w:t>amplitude and phase of the input signal</w:t>
      </w:r>
      <w:r w:rsidRPr="00A93B36">
        <w:rPr>
          <w:lang w:eastAsia="zh-CN"/>
        </w:rPr>
        <w:t>,</w:t>
      </w:r>
      <w:r w:rsidRPr="00A93B36">
        <w:rPr>
          <w:rFonts w:hint="eastAsia"/>
          <w:lang w:eastAsia="zh-CN"/>
        </w:rPr>
        <w:t xml:space="preserve"> while the reference input vector </w:t>
      </w:r>
      <m:oMath>
        <m:sSub>
          <m:sSubPr>
            <m:ctrlPr>
              <w:rPr>
                <w:rFonts w:ascii="Cambria Math" w:hAnsi="Cambria Math"/>
                <w:lang w:eastAsia="zh-CN"/>
              </w:rPr>
            </m:ctrlPr>
          </m:sSubPr>
          <m:e>
            <m:r>
              <w:rPr>
                <w:rFonts w:ascii="Cambria Math" w:hAnsi="Cambria Math"/>
                <w:lang w:eastAsia="zh-CN"/>
              </w:rPr>
              <m:t>X</m:t>
            </m:r>
          </m:e>
          <m:sub>
            <m:r>
              <w:rPr>
                <w:rFonts w:ascii="Cambria Math" w:hAnsi="Cambria Math"/>
                <w:lang w:eastAsia="zh-CN"/>
              </w:rPr>
              <m:t>k</m:t>
            </m:r>
          </m:sub>
        </m:sSub>
      </m:oMath>
      <w:r w:rsidRPr="00A93B36">
        <w:rPr>
          <w:lang w:eastAsia="zh-CN"/>
        </w:rPr>
        <w:t xml:space="preserve"> </w:t>
      </w:r>
      <w:r w:rsidRPr="00A93B36">
        <w:rPr>
          <w:rFonts w:hint="eastAsia"/>
          <w:lang w:eastAsia="zh-CN"/>
        </w:rPr>
        <w:t xml:space="preserve">makes a contribution to the tracking of the signal amplitude involving the raw </w:t>
      </w:r>
      <w:proofErr w:type="gramStart"/>
      <w:r w:rsidRPr="00A93B36">
        <w:rPr>
          <w:rFonts w:hint="eastAsia"/>
          <w:lang w:eastAsia="zh-CN"/>
        </w:rPr>
        <w:t xml:space="preserve">signal </w:t>
      </w:r>
      <m:oMath>
        <w:proofErr w:type="gramEnd"/>
        <m:sSub>
          <m:sSubPr>
            <m:ctrlPr>
              <w:rPr>
                <w:rFonts w:ascii="Cambria Math" w:hAnsi="Cambria Math"/>
                <w:lang w:eastAsia="zh-CN"/>
              </w:rPr>
            </m:ctrlPr>
          </m:sSubPr>
          <m:e>
            <m:r>
              <w:rPr>
                <w:rFonts w:ascii="Cambria Math" w:hAnsi="Cambria Math"/>
                <w:lang w:eastAsia="zh-CN"/>
              </w:rPr>
              <m:t>s</m:t>
            </m:r>
          </m:e>
          <m:sub>
            <m:r>
              <w:rPr>
                <w:rFonts w:ascii="Cambria Math" w:hAnsi="Cambria Math"/>
                <w:lang w:eastAsia="zh-CN"/>
              </w:rPr>
              <m:t>k</m:t>
            </m:r>
          </m:sub>
        </m:sSub>
      </m:oMath>
      <w:r w:rsidRPr="00A93B36">
        <w:rPr>
          <w:rFonts w:hint="eastAsia"/>
          <w:lang w:eastAsia="zh-CN"/>
        </w:rPr>
        <w:t xml:space="preserve">. </w:t>
      </w:r>
      <m:oMath>
        <m:sSub>
          <m:sSubPr>
            <m:ctrlPr>
              <w:rPr>
                <w:rFonts w:ascii="Cambria Math" w:hAnsi="Cambria Math"/>
                <w:lang w:eastAsia="zh-CN"/>
              </w:rPr>
            </m:ctrlPr>
          </m:sSubPr>
          <m:e>
            <m:r>
              <w:rPr>
                <w:rFonts w:ascii="Cambria Math" w:hAnsi="Cambria Math"/>
                <w:lang w:eastAsia="zh-CN"/>
              </w:rPr>
              <m:t>ω</m:t>
            </m:r>
          </m:e>
          <m:sub>
            <m:r>
              <w:rPr>
                <w:rFonts w:ascii="Cambria Math" w:hAnsi="Cambria Math"/>
                <w:lang w:eastAsia="zh-CN"/>
              </w:rPr>
              <m:t>0k+1</m:t>
            </m:r>
          </m:sub>
        </m:sSub>
      </m:oMath>
      <w:r w:rsidRPr="00A93B36">
        <w:rPr>
          <w:rFonts w:hint="eastAsia"/>
          <w:lang w:eastAsia="zh-CN"/>
        </w:rPr>
        <w:t xml:space="preserve"> </w:t>
      </w:r>
      <w:proofErr w:type="gramStart"/>
      <w:r w:rsidRPr="00A93B36">
        <w:rPr>
          <w:rFonts w:hint="eastAsia"/>
          <w:lang w:eastAsia="zh-CN"/>
        </w:rPr>
        <w:t>estimates</w:t>
      </w:r>
      <w:proofErr w:type="gramEnd"/>
      <w:r w:rsidRPr="00A93B36">
        <w:rPr>
          <w:rFonts w:hint="eastAsia"/>
          <w:lang w:eastAsia="zh-CN"/>
        </w:rPr>
        <w:t xml:space="preserve"> the unknown </w:t>
      </w:r>
      <w:r w:rsidRPr="00A93B36">
        <w:rPr>
          <w:lang w:eastAsia="zh-CN"/>
        </w:rPr>
        <w:t>fundamental</w:t>
      </w:r>
      <w:r w:rsidRPr="00A93B36">
        <w:rPr>
          <w:rFonts w:hint="eastAsia"/>
          <w:lang w:eastAsia="zh-CN"/>
        </w:rPr>
        <w:t xml:space="preserve"> frequency</w:t>
      </w:r>
      <w:r w:rsidRPr="00A93B36">
        <w:rPr>
          <w:lang w:eastAsia="zh-CN"/>
        </w:rPr>
        <w:t>,</w:t>
      </w:r>
      <w:r w:rsidRPr="00A93B36">
        <w:rPr>
          <w:rFonts w:hint="eastAsia"/>
          <w:lang w:eastAsia="zh-CN"/>
        </w:rPr>
        <w:t xml:space="preserve"> and </w:t>
      </w:r>
      <m:oMath>
        <m:sSub>
          <m:sSubPr>
            <m:ctrlPr>
              <w:rPr>
                <w:rFonts w:ascii="Cambria Math" w:hAnsi="Cambria Math"/>
                <w:i/>
                <w:lang w:eastAsia="zh-CN"/>
              </w:rPr>
            </m:ctrlPr>
          </m:sSubPr>
          <m:e>
            <m:r>
              <w:rPr>
                <w:rFonts w:ascii="Cambria Math" w:hAnsi="Cambria Math"/>
                <w:lang w:eastAsia="zh-CN"/>
              </w:rPr>
              <m:t>μ</m:t>
            </m:r>
          </m:e>
          <m:sub>
            <m:r>
              <w:rPr>
                <w:rFonts w:ascii="Cambria Math" w:hAnsi="Cambria Math"/>
                <w:lang w:eastAsia="zh-CN"/>
              </w:rPr>
              <m:t>0</m:t>
            </m:r>
          </m:sub>
        </m:sSub>
      </m:oMath>
      <w:r w:rsidRPr="00A93B36">
        <w:rPr>
          <w:rFonts w:hint="eastAsia"/>
          <w:lang w:eastAsia="zh-CN"/>
        </w:rPr>
        <w:t xml:space="preserve"> and </w:t>
      </w:r>
      <m:oMath>
        <m:r>
          <w:rPr>
            <w:rFonts w:ascii="Cambria Math" w:hAnsi="Cambria Math"/>
            <w:lang w:eastAsia="zh-CN"/>
          </w:rPr>
          <m:t>μ</m:t>
        </m:r>
      </m:oMath>
      <w:r w:rsidRPr="00A93B36">
        <w:rPr>
          <w:rFonts w:hint="eastAsia"/>
          <w:lang w:eastAsia="zh-CN"/>
        </w:rPr>
        <w:t xml:space="preserve"> are the gain parameters for the adaptation of frequency and amplitude</w:t>
      </w:r>
      <w:r w:rsidRPr="00A93B36">
        <w:rPr>
          <w:lang w:eastAsia="zh-CN"/>
        </w:rPr>
        <w:t>,</w:t>
      </w:r>
      <w:r w:rsidRPr="00A93B36">
        <w:rPr>
          <w:rFonts w:hint="eastAsia"/>
          <w:lang w:eastAsia="zh-CN"/>
        </w:rPr>
        <w:t xml:space="preserve"> respectively.</w:t>
      </w:r>
    </w:p>
    <w:p w:rsidR="00E13F6C" w:rsidRPr="00A93B36" w:rsidRDefault="00B037C0">
      <w:pPr>
        <w:pStyle w:val="2"/>
      </w:pPr>
      <w:r w:rsidRPr="00A93B36">
        <w:rPr>
          <w:rFonts w:hint="eastAsia"/>
          <w:lang w:eastAsia="zh-CN"/>
        </w:rPr>
        <w:t>Compensation Method for a Robotic Surgical System</w:t>
      </w:r>
    </w:p>
    <w:p w:rsidR="00E22B4C" w:rsidRDefault="00E22B4C" w:rsidP="00E22B4C">
      <w:pPr>
        <w:pStyle w:val="Text"/>
        <w:rPr>
          <w:lang w:eastAsia="zh-CN"/>
        </w:rPr>
      </w:pPr>
      <w:r w:rsidRPr="00A93B36">
        <w:rPr>
          <w:rFonts w:hint="eastAsia"/>
          <w:lang w:eastAsia="zh-CN"/>
        </w:rPr>
        <w:t xml:space="preserve">With motion prediction by WFLC, the trend of a quasi-periodic </w:t>
      </w:r>
      <w:r w:rsidRPr="00A93B36">
        <w:rPr>
          <w:lang w:eastAsia="zh-CN"/>
        </w:rPr>
        <w:t>respiratory</w:t>
      </w:r>
      <w:r w:rsidRPr="00A93B36">
        <w:rPr>
          <w:rFonts w:hint="eastAsia"/>
          <w:lang w:eastAsia="zh-CN"/>
        </w:rPr>
        <w:t xml:space="preserve"> motion, such as SPM, can be </w:t>
      </w:r>
      <w:r w:rsidRPr="00A93B36">
        <w:rPr>
          <w:rFonts w:hint="eastAsia"/>
          <w:lang w:eastAsia="zh-CN"/>
        </w:rPr>
        <w:lastRenderedPageBreak/>
        <w:t xml:space="preserve">gained and compensated in the control loop of the surgical robot. Fig. 1 shows the whole process of the SPM compensation method proposed in this paper. The position and motion of the operation object is recorded by a tracking device. </w:t>
      </w:r>
      <w:del w:id="31" w:author="OceanJinn" w:date="2014-10-15T10:58:00Z">
        <w:r w:rsidRPr="00A93B36" w:rsidDel="00B2092A">
          <w:rPr>
            <w:rFonts w:hint="eastAsia"/>
            <w:lang w:eastAsia="zh-CN"/>
          </w:rPr>
          <w:delText>With a period observation</w:delText>
        </w:r>
      </w:del>
      <w:ins w:id="32" w:author="OceanJinn" w:date="2014-10-15T10:58:00Z">
        <w:r w:rsidR="00B2092A">
          <w:rPr>
            <w:rFonts w:hint="eastAsia"/>
            <w:lang w:eastAsia="zh-CN"/>
          </w:rPr>
          <w:t>After a short time observation (10 seconds in this paper)</w:t>
        </w:r>
      </w:ins>
      <w:r w:rsidRPr="00A93B36">
        <w:rPr>
          <w:rFonts w:hint="eastAsia"/>
          <w:lang w:eastAsia="zh-CN"/>
        </w:rPr>
        <w:t xml:space="preserve">, the prediction model of the SPM of the patient is calculated. The predicted SPM is used to compensate the original input operation commands, and then, the compensated motion commands are sent to the control system of the robot and drive the robot move with motion compensation. </w:t>
      </w:r>
    </w:p>
    <w:p w:rsidR="009D0EB2" w:rsidRPr="00A93B36" w:rsidRDefault="009D0EB2" w:rsidP="00E22B4C">
      <w:pPr>
        <w:pStyle w:val="Text"/>
        <w:rPr>
          <w:lang w:eastAsia="zh-CN"/>
        </w:rPr>
      </w:pPr>
    </w:p>
    <w:p w:rsidR="00E22B4C" w:rsidRPr="00E22B4C" w:rsidRDefault="000D1419" w:rsidP="00B037C0">
      <w:pPr>
        <w:pStyle w:val="ac"/>
      </w:pPr>
      <w:r w:rsidRPr="000D1419">
        <w:rPr>
          <w:rFonts w:hint="eastAsia"/>
          <w:noProof/>
        </w:rPr>
        <w:drawing>
          <wp:inline distT="0" distB="0" distL="0" distR="0">
            <wp:extent cx="3108960" cy="1244927"/>
            <wp:effectExtent l="1905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4" cstate="print"/>
                    <a:srcRect/>
                    <a:stretch>
                      <a:fillRect/>
                    </a:stretch>
                  </pic:blipFill>
                  <pic:spPr bwMode="auto">
                    <a:xfrm>
                      <a:off x="0" y="0"/>
                      <a:ext cx="3108960" cy="1244927"/>
                    </a:xfrm>
                    <a:prstGeom prst="rect">
                      <a:avLst/>
                    </a:prstGeom>
                    <a:noFill/>
                    <a:ln w="9525">
                      <a:noFill/>
                      <a:miter lim="800000"/>
                      <a:headEnd/>
                      <a:tailEnd/>
                    </a:ln>
                  </pic:spPr>
                </pic:pic>
              </a:graphicData>
            </a:graphic>
          </wp:inline>
        </w:drawing>
      </w:r>
    </w:p>
    <w:p w:rsidR="00B037C0" w:rsidRPr="00A93B36" w:rsidRDefault="00B037C0" w:rsidP="00B037C0">
      <w:pPr>
        <w:pStyle w:val="ac"/>
      </w:pPr>
      <w:proofErr w:type="gramStart"/>
      <w:r w:rsidRPr="00A93B36">
        <w:rPr>
          <w:rFonts w:hint="eastAsia"/>
        </w:rPr>
        <w:t>Fig. 1.</w:t>
      </w:r>
      <w:proofErr w:type="gramEnd"/>
      <w:r w:rsidRPr="00A93B36">
        <w:rPr>
          <w:rFonts w:hint="eastAsia"/>
        </w:rPr>
        <w:t xml:space="preserve"> Operation with motion compensation for a surgical robot</w:t>
      </w:r>
    </w:p>
    <w:p w:rsidR="00E13F6C" w:rsidRPr="00A93B36" w:rsidRDefault="00BC1C72">
      <w:pPr>
        <w:pStyle w:val="1"/>
      </w:pPr>
      <w:r w:rsidRPr="00A93B36">
        <w:rPr>
          <w:rFonts w:hint="eastAsia"/>
          <w:szCs w:val="24"/>
          <w:lang w:eastAsia="zh-CN"/>
        </w:rPr>
        <w:t>Development of the SPMS</w:t>
      </w:r>
    </w:p>
    <w:p w:rsidR="00BC1C72" w:rsidRPr="00A93B36" w:rsidRDefault="00BC1C72" w:rsidP="00BC1C72">
      <w:pPr>
        <w:pStyle w:val="2"/>
      </w:pPr>
      <w:r w:rsidRPr="00A93B36">
        <w:rPr>
          <w:rFonts w:hint="eastAsia"/>
          <w:lang w:eastAsia="zh-CN"/>
        </w:rPr>
        <w:t>S</w:t>
      </w:r>
      <w:r w:rsidR="00C666F0">
        <w:rPr>
          <w:rFonts w:hint="eastAsia"/>
          <w:lang w:eastAsia="zh-CN"/>
        </w:rPr>
        <w:t>tructure Design of the SPMS</w:t>
      </w:r>
    </w:p>
    <w:p w:rsidR="00BC1C72" w:rsidRPr="00A93B36" w:rsidRDefault="00BC1C72" w:rsidP="00995E10">
      <w:pPr>
        <w:pStyle w:val="Text"/>
        <w:rPr>
          <w:lang w:eastAsia="zh-CN"/>
        </w:rPr>
      </w:pPr>
      <w:r w:rsidRPr="00A93B36">
        <w:t>The simulation</w:t>
      </w:r>
      <w:r w:rsidRPr="00A93B36">
        <w:rPr>
          <w:rFonts w:hint="eastAsia"/>
        </w:rPr>
        <w:t xml:space="preserve"> of the SPMS has two </w:t>
      </w:r>
      <w:r w:rsidRPr="00A93B36">
        <w:t>purposes</w:t>
      </w:r>
      <w:r w:rsidRPr="00A93B36">
        <w:rPr>
          <w:rFonts w:hint="eastAsia"/>
        </w:rPr>
        <w:t>: one is to simulate the fluctuation</w:t>
      </w:r>
      <w:r w:rsidRPr="00A93B36">
        <w:t>,</w:t>
      </w:r>
      <w:r w:rsidRPr="00A93B36">
        <w:rPr>
          <w:rFonts w:hint="eastAsia"/>
        </w:rPr>
        <w:t xml:space="preserve"> with even amplitude</w:t>
      </w:r>
      <w:r w:rsidRPr="00A93B36">
        <w:t>,</w:t>
      </w:r>
      <w:r w:rsidRPr="00A93B36">
        <w:rPr>
          <w:rFonts w:hint="eastAsia"/>
        </w:rPr>
        <w:t xml:space="preserve"> of t</w:t>
      </w:r>
      <w:r w:rsidRPr="00A93B36">
        <w:t>horacic</w:t>
      </w:r>
      <w:r w:rsidRPr="00A93B36">
        <w:rPr>
          <w:rFonts w:hint="eastAsia"/>
        </w:rPr>
        <w:t xml:space="preserve"> or l</w:t>
      </w:r>
      <w:r w:rsidRPr="00A93B36">
        <w:t>umbar motion</w:t>
      </w:r>
      <w:r w:rsidRPr="00A93B36">
        <w:rPr>
          <w:rFonts w:hint="eastAsia"/>
        </w:rPr>
        <w:t>, and the other is to simulate the fluctuation with uneven amplitudes between the thoracic and the lumbar</w:t>
      </w:r>
      <w:r w:rsidRPr="00A93B36">
        <w:t xml:space="preserve"> spinal motion</w:t>
      </w:r>
      <w:r w:rsidRPr="00A93B36">
        <w:rPr>
          <w:rFonts w:hint="eastAsia"/>
        </w:rPr>
        <w:t xml:space="preserve">. </w:t>
      </w:r>
      <w:r w:rsidRPr="00A93B36">
        <w:t>T</w:t>
      </w:r>
      <w:r w:rsidRPr="00A93B36">
        <w:rPr>
          <w:rFonts w:hint="eastAsia"/>
        </w:rPr>
        <w:t>he simulation</w:t>
      </w:r>
      <w:r w:rsidRPr="00A93B36">
        <w:t>, therefore,</w:t>
      </w:r>
      <w:r w:rsidRPr="00A93B36">
        <w:rPr>
          <w:rFonts w:hint="eastAsia"/>
        </w:rPr>
        <w:t xml:space="preserve"> needs to accomplish 2-degrees of freedom</w:t>
      </w:r>
      <w:r w:rsidRPr="00A93B36">
        <w:t xml:space="preserve"> (DOFs</w:t>
      </w:r>
      <w:r w:rsidRPr="00A93B36">
        <w:rPr>
          <w:rFonts w:hint="eastAsia"/>
        </w:rPr>
        <w:t>) movement</w:t>
      </w:r>
      <w:r w:rsidRPr="00A93B36">
        <w:t>,</w:t>
      </w:r>
      <w:r w:rsidRPr="00A93B36">
        <w:rPr>
          <w:rFonts w:hint="eastAsia"/>
        </w:rPr>
        <w:t xml:space="preserve"> including a translational </w:t>
      </w:r>
      <w:r w:rsidRPr="00A93B36">
        <w:t>movement</w:t>
      </w:r>
      <w:r w:rsidRPr="00A93B36">
        <w:rPr>
          <w:rFonts w:hint="eastAsia"/>
        </w:rPr>
        <w:t xml:space="preserve"> along the vertical direction and a rotational </w:t>
      </w:r>
      <w:r w:rsidRPr="00A93B36">
        <w:t>movement</w:t>
      </w:r>
      <w:r w:rsidRPr="00A93B36">
        <w:rPr>
          <w:rFonts w:hint="eastAsia"/>
        </w:rPr>
        <w:t xml:space="preserve"> around a horizontal axis</w:t>
      </w:r>
      <w:del w:id="33" w:author="OceanJinn" w:date="2014-10-15T11:16:00Z">
        <w:r w:rsidRPr="00A93B36" w:rsidDel="00480D8A">
          <w:rPr>
            <w:rFonts w:hint="eastAsia"/>
          </w:rPr>
          <w:delText xml:space="preserve">. </w:delText>
        </w:r>
      </w:del>
      <w:ins w:id="34" w:author="OceanJinn" w:date="2014-10-15T11:30:00Z">
        <w:r w:rsidR="00BF73DC">
          <w:rPr>
            <w:rFonts w:hint="eastAsia"/>
            <w:lang w:eastAsia="zh-CN"/>
          </w:rPr>
          <w:t xml:space="preserve">. </w:t>
        </w:r>
      </w:ins>
      <w:r w:rsidRPr="00A93B36">
        <w:t>Taking into c</w:t>
      </w:r>
      <w:r w:rsidRPr="00A93B36">
        <w:rPr>
          <w:rFonts w:hint="eastAsia"/>
        </w:rPr>
        <w:t>onsider</w:t>
      </w:r>
      <w:r w:rsidRPr="00A93B36">
        <w:t>ation</w:t>
      </w:r>
      <w:r w:rsidRPr="00A93B36">
        <w:rPr>
          <w:rFonts w:hint="eastAsia"/>
        </w:rPr>
        <w:t xml:space="preserve"> the control accuracy, load capacity and function transformation </w:t>
      </w:r>
      <w:r w:rsidRPr="00A93B36">
        <w:t>of</w:t>
      </w:r>
      <w:r w:rsidRPr="00A93B36">
        <w:rPr>
          <w:rFonts w:hint="eastAsia"/>
        </w:rPr>
        <w:t xml:space="preserve"> the future simulator, we </w:t>
      </w:r>
      <w:r w:rsidRPr="00A93B36">
        <w:t xml:space="preserve">select </w:t>
      </w:r>
      <w:r w:rsidRPr="00A93B36">
        <w:rPr>
          <w:rFonts w:hint="eastAsia"/>
        </w:rPr>
        <w:t xml:space="preserve">the 3-PRS PM </w:t>
      </w:r>
      <w:r w:rsidRPr="00A93B36">
        <w:t>for</w:t>
      </w:r>
      <w:r w:rsidRPr="00A93B36">
        <w:rPr>
          <w:rFonts w:hint="eastAsia"/>
        </w:rPr>
        <w:t xml:space="preserve"> the main structure. </w:t>
      </w:r>
      <w:r w:rsidRPr="00A93B36">
        <w:t>In comparison</w:t>
      </w:r>
      <w:r w:rsidRPr="00A93B36">
        <w:rPr>
          <w:rFonts w:hint="eastAsia"/>
        </w:rPr>
        <w:t xml:space="preserve"> to </w:t>
      </w:r>
      <w:r w:rsidRPr="00A93B36">
        <w:t xml:space="preserve">a </w:t>
      </w:r>
      <w:r w:rsidRPr="00A93B36">
        <w:rPr>
          <w:rFonts w:hint="eastAsia"/>
        </w:rPr>
        <w:t xml:space="preserve">serial mechanism, PM </w:t>
      </w:r>
      <w:r w:rsidRPr="00A93B36">
        <w:t>has</w:t>
      </w:r>
      <w:r w:rsidRPr="00A93B36">
        <w:rPr>
          <w:rFonts w:hint="eastAsia"/>
        </w:rPr>
        <w:t xml:space="preserve"> higher control accuracy, </w:t>
      </w:r>
      <w:r w:rsidRPr="00A93B36">
        <w:t>greater</w:t>
      </w:r>
      <w:r w:rsidRPr="00A93B36">
        <w:rPr>
          <w:rFonts w:hint="eastAsia"/>
        </w:rPr>
        <w:t xml:space="preserve"> stiffness and </w:t>
      </w:r>
      <w:r w:rsidRPr="00A93B36">
        <w:t xml:space="preserve">a </w:t>
      </w:r>
      <w:r w:rsidRPr="00A93B36">
        <w:rPr>
          <w:rFonts w:hint="eastAsia"/>
        </w:rPr>
        <w:t xml:space="preserve">stronger load capacity. Additionally, </w:t>
      </w:r>
      <w:r w:rsidRPr="00A93B36">
        <w:t xml:space="preserve">the </w:t>
      </w:r>
      <w:r w:rsidRPr="00A93B36">
        <w:rPr>
          <w:rFonts w:hint="eastAsia"/>
        </w:rPr>
        <w:t>3-PRS PM has three DOF</w:t>
      </w:r>
      <w:r w:rsidRPr="00A93B36">
        <w:t>s</w:t>
      </w:r>
      <w:r w:rsidRPr="00A93B36">
        <w:rPr>
          <w:rFonts w:hint="eastAsia"/>
        </w:rPr>
        <w:t xml:space="preserve">, and </w:t>
      </w:r>
      <w:r w:rsidRPr="00A93B36">
        <w:t>so</w:t>
      </w:r>
      <w:r w:rsidRPr="00A93B36">
        <w:rPr>
          <w:rFonts w:hint="eastAsia"/>
        </w:rPr>
        <w:t xml:space="preserve"> can accomplish more complex movement.</w:t>
      </w:r>
    </w:p>
    <w:p w:rsidR="00BC1C72" w:rsidRDefault="0020095A" w:rsidP="00BC1C72">
      <w:pPr>
        <w:jc w:val="center"/>
        <w:rPr>
          <w:ins w:id="35" w:author="OceanJinn" w:date="2014-10-15T11:28:00Z"/>
          <w:rFonts w:hint="eastAsia"/>
          <w:lang w:eastAsia="zh-CN"/>
        </w:rPr>
      </w:pPr>
      <w:r w:rsidRPr="00A93B36">
        <w:object w:dxaOrig="6707" w:dyaOrig="6435">
          <v:shape id="_x0000_i1028" type="#_x0000_t75" style="width:151.45pt;height:146.05pt" o:ole="">
            <v:imagedata r:id="rId15" o:title=""/>
          </v:shape>
          <o:OLEObject Type="Embed" ProgID="Visio.Drawing.11" ShapeID="_x0000_i1028" DrawAspect="Content" ObjectID="_1474878442" r:id="rId16"/>
        </w:object>
      </w:r>
      <w:ins w:id="36" w:author="OceanJinn" w:date="2014-10-15T11:28:00Z">
        <w:r w:rsidR="00BF73DC">
          <w:rPr>
            <w:rFonts w:hint="eastAsia"/>
            <w:lang w:eastAsia="zh-CN"/>
          </w:rPr>
          <w:t xml:space="preserve">    </w:t>
        </w:r>
      </w:ins>
      <w:ins w:id="37" w:author="OceanJinn" w:date="2014-10-15T11:27:00Z">
        <w:r w:rsidR="00BF73DC">
          <w:object w:dxaOrig="6524" w:dyaOrig="12130">
            <v:shape id="_x0000_i1041" type="#_x0000_t75" style="width:80.85pt;height:150.1pt" o:ole="">
              <v:imagedata r:id="rId17" o:title=""/>
            </v:shape>
            <o:OLEObject Type="Embed" ProgID="Visio.Drawing.11" ShapeID="_x0000_i1041" DrawAspect="Content" ObjectID="_1474878443" r:id="rId18"/>
          </w:object>
        </w:r>
      </w:ins>
    </w:p>
    <w:p w:rsidR="00BF73DC" w:rsidRPr="00BF73DC" w:rsidRDefault="00BF73DC" w:rsidP="00BF73DC">
      <w:pPr>
        <w:ind w:firstLineChars="600" w:firstLine="960"/>
        <w:rPr>
          <w:rFonts w:hint="eastAsia"/>
          <w:sz w:val="16"/>
          <w:szCs w:val="16"/>
          <w:rPrChange w:id="38" w:author="OceanJinn" w:date="2014-10-15T11:30:00Z">
            <w:rPr>
              <w:rFonts w:hint="eastAsia"/>
              <w:szCs w:val="24"/>
              <w:lang w:eastAsia="zh-CN"/>
            </w:rPr>
          </w:rPrChange>
        </w:rPr>
        <w:pPrChange w:id="39" w:author="OceanJinn" w:date="2014-10-15T11:30:00Z">
          <w:pPr>
            <w:jc w:val="center"/>
          </w:pPr>
        </w:pPrChange>
      </w:pPr>
      <w:ins w:id="40" w:author="OceanJinn" w:date="2014-10-15T11:28:00Z">
        <w:r w:rsidRPr="00BF73DC">
          <w:rPr>
            <w:rFonts w:hint="eastAsia"/>
            <w:sz w:val="16"/>
            <w:szCs w:val="16"/>
            <w:rPrChange w:id="41" w:author="OceanJinn" w:date="2014-10-15T11:30:00Z">
              <w:rPr>
                <w:rFonts w:hint="eastAsia"/>
                <w:lang w:eastAsia="zh-CN"/>
              </w:rPr>
            </w:rPrChange>
          </w:rPr>
          <w:t xml:space="preserve">a) </w:t>
        </w:r>
      </w:ins>
      <w:ins w:id="42" w:author="OceanJinn" w:date="2014-10-15T11:31:00Z">
        <w:r w:rsidRPr="00BF73DC">
          <w:rPr>
            <w:sz w:val="16"/>
            <w:szCs w:val="16"/>
          </w:rPr>
          <w:t>Structure</w:t>
        </w:r>
      </w:ins>
      <w:ins w:id="43" w:author="OceanJinn" w:date="2014-10-15T11:29:00Z">
        <w:r w:rsidRPr="00BF73DC">
          <w:rPr>
            <w:rFonts w:hint="eastAsia"/>
            <w:sz w:val="16"/>
            <w:szCs w:val="16"/>
            <w:rPrChange w:id="44" w:author="OceanJinn" w:date="2014-10-15T11:30:00Z">
              <w:rPr>
                <w:rFonts w:hint="eastAsia"/>
                <w:lang w:eastAsia="zh-CN"/>
              </w:rPr>
            </w:rPrChange>
          </w:rPr>
          <w:t xml:space="preserve"> of the </w:t>
        </w:r>
      </w:ins>
      <w:ins w:id="45" w:author="OceanJinn" w:date="2014-10-15T11:33:00Z">
        <w:r>
          <w:rPr>
            <w:rFonts w:hint="eastAsia"/>
            <w:sz w:val="16"/>
            <w:szCs w:val="16"/>
            <w:lang w:eastAsia="zh-CN"/>
          </w:rPr>
          <w:t>S</w:t>
        </w:r>
      </w:ins>
      <w:ins w:id="46" w:author="OceanJinn" w:date="2014-10-15T11:29:00Z">
        <w:r w:rsidRPr="00BF73DC">
          <w:rPr>
            <w:rFonts w:hint="eastAsia"/>
            <w:sz w:val="16"/>
            <w:szCs w:val="16"/>
            <w:rPrChange w:id="47" w:author="OceanJinn" w:date="2014-10-15T11:30:00Z">
              <w:rPr>
                <w:rFonts w:hint="eastAsia"/>
                <w:lang w:eastAsia="zh-CN"/>
              </w:rPr>
            </w:rPrChange>
          </w:rPr>
          <w:t xml:space="preserve">PMS   </w:t>
        </w:r>
      </w:ins>
      <w:ins w:id="48" w:author="OceanJinn" w:date="2014-10-15T11:30:00Z">
        <w:r>
          <w:rPr>
            <w:rFonts w:hint="eastAsia"/>
            <w:sz w:val="16"/>
            <w:szCs w:val="16"/>
            <w:lang w:eastAsia="zh-CN"/>
          </w:rPr>
          <w:t xml:space="preserve">                </w:t>
        </w:r>
      </w:ins>
      <w:ins w:id="49" w:author="OceanJinn" w:date="2014-10-15T11:29:00Z">
        <w:r w:rsidRPr="00BF73DC">
          <w:rPr>
            <w:rFonts w:hint="eastAsia"/>
            <w:sz w:val="16"/>
            <w:szCs w:val="16"/>
            <w:rPrChange w:id="50" w:author="OceanJinn" w:date="2014-10-15T11:30:00Z">
              <w:rPr>
                <w:rFonts w:hint="eastAsia"/>
                <w:lang w:eastAsia="zh-CN"/>
              </w:rPr>
            </w:rPrChange>
          </w:rPr>
          <w:t xml:space="preserve">b) 2 </w:t>
        </w:r>
        <w:proofErr w:type="spellStart"/>
        <w:r w:rsidRPr="00BF73DC">
          <w:rPr>
            <w:rFonts w:hint="eastAsia"/>
            <w:sz w:val="16"/>
            <w:szCs w:val="16"/>
            <w:rPrChange w:id="51" w:author="OceanJinn" w:date="2014-10-15T11:30:00Z">
              <w:rPr>
                <w:rFonts w:hint="eastAsia"/>
                <w:lang w:eastAsia="zh-CN"/>
              </w:rPr>
            </w:rPrChange>
          </w:rPr>
          <w:t>DoFs</w:t>
        </w:r>
        <w:proofErr w:type="spellEnd"/>
        <w:r w:rsidRPr="00BF73DC">
          <w:rPr>
            <w:rFonts w:hint="eastAsia"/>
            <w:sz w:val="16"/>
            <w:szCs w:val="16"/>
            <w:rPrChange w:id="52" w:author="OceanJinn" w:date="2014-10-15T11:30:00Z">
              <w:rPr>
                <w:rFonts w:hint="eastAsia"/>
                <w:lang w:eastAsia="zh-CN"/>
              </w:rPr>
            </w:rPrChange>
          </w:rPr>
          <w:t xml:space="preserve"> for the </w:t>
        </w:r>
      </w:ins>
      <w:ins w:id="53" w:author="OceanJinn" w:date="2014-10-15T11:30:00Z">
        <w:r w:rsidRPr="00BF73DC">
          <w:rPr>
            <w:rFonts w:hint="eastAsia"/>
            <w:sz w:val="16"/>
            <w:szCs w:val="16"/>
            <w:rPrChange w:id="54" w:author="OceanJinn" w:date="2014-10-15T11:30:00Z">
              <w:rPr>
                <w:rFonts w:hint="eastAsia"/>
                <w:lang w:eastAsia="zh-CN"/>
              </w:rPr>
            </w:rPrChange>
          </w:rPr>
          <w:t>SPMS</w:t>
        </w:r>
      </w:ins>
    </w:p>
    <w:p w:rsidR="00BC1C72" w:rsidRPr="00A93B36" w:rsidRDefault="00BC1C72" w:rsidP="00BC1C72">
      <w:pPr>
        <w:jc w:val="center"/>
        <w:rPr>
          <w:sz w:val="16"/>
          <w:szCs w:val="16"/>
          <w:lang w:eastAsia="zh-CN"/>
        </w:rPr>
      </w:pPr>
      <w:proofErr w:type="gramStart"/>
      <w:r w:rsidRPr="00A93B36">
        <w:rPr>
          <w:rFonts w:hint="eastAsia"/>
          <w:sz w:val="16"/>
          <w:szCs w:val="16"/>
        </w:rPr>
        <w:t>Fig.</w:t>
      </w:r>
      <w:r w:rsidRPr="00A93B36">
        <w:rPr>
          <w:rFonts w:hint="eastAsia"/>
          <w:sz w:val="16"/>
          <w:szCs w:val="16"/>
          <w:lang w:eastAsia="zh-CN"/>
        </w:rPr>
        <w:t xml:space="preserve"> 2.</w:t>
      </w:r>
      <w:proofErr w:type="gramEnd"/>
      <w:r w:rsidRPr="00A93B36">
        <w:rPr>
          <w:rFonts w:hint="eastAsia"/>
          <w:sz w:val="16"/>
          <w:szCs w:val="16"/>
        </w:rPr>
        <w:t xml:space="preserve"> Schematic of the </w:t>
      </w:r>
      <w:ins w:id="55" w:author="OceanJinn" w:date="2014-10-15T11:33:00Z">
        <w:r w:rsidR="00BF73DC">
          <w:rPr>
            <w:rFonts w:hint="eastAsia"/>
            <w:sz w:val="16"/>
            <w:szCs w:val="16"/>
            <w:lang w:eastAsia="zh-CN"/>
          </w:rPr>
          <w:t>S</w:t>
        </w:r>
      </w:ins>
      <w:r w:rsidRPr="00A93B36">
        <w:rPr>
          <w:rFonts w:hint="eastAsia"/>
          <w:sz w:val="16"/>
          <w:szCs w:val="16"/>
        </w:rPr>
        <w:t>PMS</w:t>
      </w:r>
    </w:p>
    <w:p w:rsidR="00B254CE" w:rsidRPr="00A93B36" w:rsidRDefault="00B254CE" w:rsidP="00BC1C72">
      <w:pPr>
        <w:jc w:val="center"/>
        <w:rPr>
          <w:sz w:val="16"/>
          <w:szCs w:val="16"/>
          <w:lang w:eastAsia="zh-CN"/>
        </w:rPr>
      </w:pPr>
    </w:p>
    <w:p w:rsidR="00BC1C72" w:rsidRPr="00A93B36" w:rsidRDefault="00BC1C72" w:rsidP="00995E10">
      <w:pPr>
        <w:pStyle w:val="Text"/>
        <w:rPr>
          <w:lang w:eastAsia="zh-CN"/>
        </w:rPr>
      </w:pPr>
      <w:r w:rsidRPr="00A93B36">
        <w:rPr>
          <w:rFonts w:hint="eastAsia"/>
          <w:szCs w:val="24"/>
        </w:rPr>
        <w:t>Fig.</w:t>
      </w:r>
      <w:r w:rsidRPr="00A93B36">
        <w:rPr>
          <w:rFonts w:hint="eastAsia"/>
          <w:szCs w:val="24"/>
          <w:lang w:eastAsia="zh-CN"/>
        </w:rPr>
        <w:t xml:space="preserve"> 2</w:t>
      </w:r>
      <w:ins w:id="56" w:author="OceanJinn" w:date="2014-10-15T11:32:00Z">
        <w:r w:rsidR="00BF73DC">
          <w:rPr>
            <w:rFonts w:hint="eastAsia"/>
            <w:szCs w:val="24"/>
            <w:lang w:eastAsia="zh-CN"/>
          </w:rPr>
          <w:t>a</w:t>
        </w:r>
      </w:ins>
      <w:r w:rsidRPr="00A93B36">
        <w:rPr>
          <w:rFonts w:hint="eastAsia"/>
          <w:szCs w:val="24"/>
        </w:rPr>
        <w:t xml:space="preserve"> </w:t>
      </w:r>
      <w:r w:rsidRPr="00A93B36">
        <w:t>shows</w:t>
      </w:r>
      <w:r w:rsidRPr="00A93B36">
        <w:rPr>
          <w:rFonts w:hint="eastAsia"/>
        </w:rPr>
        <w:t xml:space="preserve"> the s</w:t>
      </w:r>
      <w:ins w:id="57" w:author="OceanJinn" w:date="2014-10-15T11:32:00Z">
        <w:r w:rsidR="00BF73DC">
          <w:rPr>
            <w:rFonts w:hint="eastAsia"/>
            <w:lang w:eastAsia="zh-CN"/>
          </w:rPr>
          <w:t>tructure</w:t>
        </w:r>
      </w:ins>
      <w:del w:id="58" w:author="OceanJinn" w:date="2014-10-15T11:32:00Z">
        <w:r w:rsidRPr="00A93B36" w:rsidDel="00BF73DC">
          <w:rPr>
            <w:rFonts w:hint="eastAsia"/>
          </w:rPr>
          <w:delText>chematic</w:delText>
        </w:r>
      </w:del>
      <w:r w:rsidRPr="00A93B36">
        <w:rPr>
          <w:rFonts w:hint="eastAsia"/>
        </w:rPr>
        <w:t xml:space="preserve"> of the </w:t>
      </w:r>
      <w:ins w:id="59" w:author="OceanJinn" w:date="2014-10-15T11:33:00Z">
        <w:r w:rsidR="00BF73DC">
          <w:rPr>
            <w:rFonts w:hint="eastAsia"/>
            <w:lang w:eastAsia="zh-CN"/>
          </w:rPr>
          <w:t>S</w:t>
        </w:r>
      </w:ins>
      <w:del w:id="60" w:author="OceanJinn" w:date="2014-10-15T11:32:00Z">
        <w:r w:rsidRPr="00A93B36" w:rsidDel="00BF73DC">
          <w:rPr>
            <w:rFonts w:hint="eastAsia"/>
          </w:rPr>
          <w:delText>S</w:delText>
        </w:r>
      </w:del>
      <w:r w:rsidRPr="00A93B36">
        <w:rPr>
          <w:rFonts w:hint="eastAsia"/>
        </w:rPr>
        <w:t>PMS</w:t>
      </w:r>
      <w:ins w:id="61" w:author="OceanJinn" w:date="2014-10-15T11:32:00Z">
        <w:r w:rsidR="00BF73DC">
          <w:rPr>
            <w:rFonts w:hint="eastAsia"/>
            <w:lang w:eastAsia="zh-CN"/>
          </w:rPr>
          <w:t>, and</w:t>
        </w:r>
      </w:ins>
      <w:ins w:id="62" w:author="OceanJinn" w:date="2014-10-15T11:33:00Z">
        <w:r w:rsidR="00BF73DC">
          <w:rPr>
            <w:rFonts w:hint="eastAsia"/>
            <w:lang w:eastAsia="zh-CN"/>
          </w:rPr>
          <w:t xml:space="preserve"> Fig. 2b shows the required </w:t>
        </w:r>
        <w:proofErr w:type="spellStart"/>
        <w:r w:rsidR="00BF73DC">
          <w:rPr>
            <w:rFonts w:hint="eastAsia"/>
            <w:lang w:eastAsia="zh-CN"/>
          </w:rPr>
          <w:t>DoFs</w:t>
        </w:r>
        <w:proofErr w:type="spellEnd"/>
        <w:r w:rsidR="00BF73DC">
          <w:rPr>
            <w:rFonts w:hint="eastAsia"/>
            <w:lang w:eastAsia="zh-CN"/>
          </w:rPr>
          <w:t xml:space="preserve"> in simulating SPM</w:t>
        </w:r>
      </w:ins>
      <w:r w:rsidRPr="00A93B36">
        <w:rPr>
          <w:rFonts w:hint="eastAsia"/>
        </w:rPr>
        <w:t xml:space="preserve">. Its design requirements </w:t>
      </w:r>
      <w:r w:rsidRPr="00A93B36">
        <w:lastRenderedPageBreak/>
        <w:t>are described</w:t>
      </w:r>
      <w:r w:rsidRPr="00A93B36">
        <w:rPr>
          <w:rFonts w:hint="eastAsia"/>
        </w:rPr>
        <w:t xml:space="preserve"> as follows</w:t>
      </w:r>
      <w:r w:rsidRPr="00A93B36">
        <w:t xml:space="preserve">. The </w:t>
      </w:r>
      <w:r w:rsidRPr="00A93B36">
        <w:rPr>
          <w:rFonts w:hint="eastAsia"/>
        </w:rPr>
        <w:t>vertical stroke of the moving platform is 20</w:t>
      </w:r>
      <w:r w:rsidRPr="00A93B36">
        <w:t xml:space="preserve"> </w:t>
      </w:r>
      <w:r w:rsidRPr="00A93B36">
        <w:rPr>
          <w:rFonts w:hint="eastAsia"/>
        </w:rPr>
        <w:t>mm and the overturning angle range around the horizontal axis is</w:t>
      </w:r>
      <w:r w:rsidRPr="00A93B36">
        <w:rPr>
          <w:rFonts w:hint="eastAsia"/>
          <w:lang w:eastAsia="zh-CN"/>
        </w:rPr>
        <w:t xml:space="preserve"> 10</w:t>
      </w:r>
      <w:r w:rsidRPr="00A93B36">
        <w:rPr>
          <w:vertAlign w:val="superscript"/>
          <w:lang w:eastAsia="zh-CN"/>
        </w:rPr>
        <w:t>°</w:t>
      </w:r>
      <w:r w:rsidRPr="00A93B36">
        <w:rPr>
          <w:rFonts w:hint="eastAsia"/>
          <w:lang w:eastAsia="zh-CN"/>
        </w:rPr>
        <w:t>.</w:t>
      </w:r>
      <w:r w:rsidRPr="00A93B36">
        <w:rPr>
          <w:rFonts w:hint="eastAsia"/>
        </w:rPr>
        <w:t xml:space="preserve"> Base</w:t>
      </w:r>
      <w:r w:rsidRPr="00A93B36">
        <w:t>d</w:t>
      </w:r>
      <w:r w:rsidRPr="00A93B36">
        <w:rPr>
          <w:rFonts w:hint="eastAsia"/>
        </w:rPr>
        <w:t xml:space="preserve"> on the design requirements, we determine</w:t>
      </w:r>
      <w:r w:rsidRPr="00A93B36">
        <w:t>d</w:t>
      </w:r>
      <w:r w:rsidRPr="00A93B36">
        <w:rPr>
          <w:rFonts w:hint="eastAsia"/>
        </w:rPr>
        <w:t xml:space="preserve"> the dimensions of the structure and analy</w:t>
      </w:r>
      <w:r w:rsidRPr="00A93B36">
        <w:t>zed</w:t>
      </w:r>
      <w:r w:rsidRPr="00A93B36">
        <w:rPr>
          <w:rFonts w:hint="eastAsia"/>
        </w:rPr>
        <w:t xml:space="preserve"> its flexible workspace.</w:t>
      </w:r>
    </w:p>
    <w:p w:rsidR="00BC1C72" w:rsidRPr="00A93B36" w:rsidRDefault="00BC1C72" w:rsidP="00995E10">
      <w:pPr>
        <w:pStyle w:val="Text"/>
      </w:pPr>
      <w:r w:rsidRPr="00A93B36">
        <w:t xml:space="preserve">The </w:t>
      </w:r>
      <w:r w:rsidRPr="00A93B36">
        <w:rPr>
          <w:rFonts w:hint="eastAsia"/>
        </w:rPr>
        <w:t>3-PRS PM has three DOF</w:t>
      </w:r>
      <w:r w:rsidRPr="00A93B36">
        <w:t xml:space="preserve">s, </w:t>
      </w:r>
      <w:r w:rsidRPr="00A93B36">
        <w:rPr>
          <w:rFonts w:hint="eastAsia"/>
        </w:rPr>
        <w:t xml:space="preserve">a translational </w:t>
      </w:r>
      <w:r w:rsidRPr="00A93B36">
        <w:t xml:space="preserve">DOF </w:t>
      </w:r>
      <w:r w:rsidRPr="00A93B36">
        <w:rPr>
          <w:rFonts w:hint="eastAsia"/>
        </w:rPr>
        <w:t>along</w:t>
      </w:r>
      <w:r w:rsidRPr="00A93B36">
        <w:t xml:space="preserve"> the</w:t>
      </w:r>
      <w:r w:rsidRPr="00A93B36">
        <w:rPr>
          <w:rFonts w:hint="eastAsia"/>
        </w:rPr>
        <w:t xml:space="preserve"> Z axis and two rotational </w:t>
      </w:r>
      <w:r w:rsidRPr="00A93B36">
        <w:t xml:space="preserve">DOFs </w:t>
      </w:r>
      <w:r w:rsidRPr="00A93B36">
        <w:rPr>
          <w:rFonts w:hint="eastAsia"/>
        </w:rPr>
        <w:t>around</w:t>
      </w:r>
      <w:r w:rsidRPr="00A93B36">
        <w:t xml:space="preserve"> the</w:t>
      </w:r>
      <w:r w:rsidRPr="00A93B36">
        <w:rPr>
          <w:rFonts w:hint="eastAsia"/>
        </w:rPr>
        <w:t xml:space="preserve"> X axis and</w:t>
      </w:r>
      <w:r w:rsidRPr="00A93B36">
        <w:t xml:space="preserve"> the</w:t>
      </w:r>
      <w:r w:rsidRPr="00A93B36">
        <w:rPr>
          <w:rFonts w:hint="eastAsia"/>
        </w:rPr>
        <w:t xml:space="preserve"> Y axis</w:t>
      </w:r>
      <w:r w:rsidRPr="00A93B36">
        <w:t>,</w:t>
      </w:r>
      <w:r w:rsidRPr="00A93B36">
        <w:rPr>
          <w:rFonts w:hint="eastAsia"/>
        </w:rPr>
        <w:t xml:space="preserve"> </w:t>
      </w:r>
      <w:r w:rsidRPr="00A93B36">
        <w:t xml:space="preserve">which theoretically </w:t>
      </w:r>
      <w:r w:rsidRPr="00A93B36">
        <w:rPr>
          <w:rFonts w:hint="eastAsia"/>
        </w:rPr>
        <w:t>determin</w:t>
      </w:r>
      <w:r w:rsidRPr="00A93B36">
        <w:t>e</w:t>
      </w:r>
      <w:r w:rsidRPr="00A93B36">
        <w:rPr>
          <w:rFonts w:hint="eastAsia"/>
        </w:rPr>
        <w:t xml:space="preserve"> its work</w:t>
      </w:r>
      <w:r w:rsidRPr="00A93B36">
        <w:t xml:space="preserve">ing area as </w:t>
      </w:r>
      <w:r w:rsidRPr="00A93B36">
        <w:rPr>
          <w:rFonts w:hint="eastAsia"/>
        </w:rPr>
        <w:t xml:space="preserve">a straight line. </w:t>
      </w:r>
      <w:r w:rsidRPr="00A93B36">
        <w:t xml:space="preserve">However, </w:t>
      </w:r>
      <w:r w:rsidRPr="00A93B36">
        <w:rPr>
          <w:rFonts w:hint="eastAsia"/>
        </w:rPr>
        <w:t>the two rotational DOF</w:t>
      </w:r>
      <w:r w:rsidRPr="00A93B36">
        <w:t>s</w:t>
      </w:r>
      <w:r w:rsidRPr="00A93B36">
        <w:rPr>
          <w:rFonts w:hint="eastAsia"/>
        </w:rPr>
        <w:t xml:space="preserve"> cause two translational p</w:t>
      </w:r>
      <w:r w:rsidRPr="00A93B36">
        <w:t>arasitic motion</w:t>
      </w:r>
      <w:r w:rsidRPr="00A93B36">
        <w:rPr>
          <w:rFonts w:hint="eastAsia"/>
        </w:rPr>
        <w:t>s along X and Y</w:t>
      </w:r>
      <w:r w:rsidRPr="00A93B36">
        <w:t xml:space="preserve">, </w:t>
      </w:r>
      <w:r w:rsidRPr="00A93B36">
        <w:rPr>
          <w:rFonts w:hint="eastAsia"/>
        </w:rPr>
        <w:t xml:space="preserve">which makes </w:t>
      </w:r>
      <w:r w:rsidRPr="00A93B36">
        <w:t xml:space="preserve">the </w:t>
      </w:r>
      <w:r w:rsidRPr="00A93B36">
        <w:rPr>
          <w:rFonts w:hint="eastAsia"/>
        </w:rPr>
        <w:t>work</w:t>
      </w:r>
      <w:r w:rsidRPr="00A93B36">
        <w:t>ing area</w:t>
      </w:r>
      <w:r w:rsidRPr="00A93B36">
        <w:rPr>
          <w:rFonts w:hint="eastAsia"/>
        </w:rPr>
        <w:t xml:space="preserve"> a </w:t>
      </w:r>
      <w:r w:rsidRPr="00A93B36">
        <w:t>narrow</w:t>
      </w:r>
      <w:r w:rsidRPr="00A93B36">
        <w:rPr>
          <w:rFonts w:hint="eastAsia"/>
        </w:rPr>
        <w:t xml:space="preserve"> space </w:t>
      </w:r>
      <w:r w:rsidRPr="00A93B36">
        <w:t>rather than</w:t>
      </w:r>
      <w:r w:rsidRPr="00A93B36">
        <w:rPr>
          <w:rFonts w:hint="eastAsia"/>
        </w:rPr>
        <w:t xml:space="preserve"> a straight line</w:t>
      </w:r>
      <w:r w:rsidRPr="00A93B36">
        <w:t xml:space="preserve"> in reality</w:t>
      </w:r>
      <w:r w:rsidRPr="00A93B36">
        <w:rPr>
          <w:rFonts w:hint="eastAsia"/>
        </w:rPr>
        <w:t xml:space="preserve">. Through </w:t>
      </w:r>
      <w:r w:rsidRPr="00A93B36">
        <w:t xml:space="preserve">the </w:t>
      </w:r>
      <w:r w:rsidRPr="00A93B36">
        <w:rPr>
          <w:rFonts w:hint="eastAsia"/>
        </w:rPr>
        <w:t>l</w:t>
      </w:r>
      <w:r w:rsidRPr="00A93B36">
        <w:t>imit boundary search method</w:t>
      </w:r>
      <w:r w:rsidRPr="00A93B36">
        <w:rPr>
          <w:rFonts w:hint="eastAsia"/>
        </w:rPr>
        <w:t xml:space="preserve">, we </w:t>
      </w:r>
      <w:r w:rsidRPr="00A93B36">
        <w:t>determine</w:t>
      </w:r>
      <w:r w:rsidRPr="00A93B36">
        <w:rPr>
          <w:rFonts w:hint="eastAsia"/>
        </w:rPr>
        <w:t xml:space="preserve"> the work</w:t>
      </w:r>
      <w:r w:rsidRPr="00A93B36">
        <w:t>ing area</w:t>
      </w:r>
      <w:r w:rsidRPr="00A93B36">
        <w:rPr>
          <w:rFonts w:hint="eastAsia"/>
        </w:rPr>
        <w:t xml:space="preserve"> of the 3-PRS PM structure </w:t>
      </w:r>
      <w:r w:rsidRPr="00A93B36">
        <w:t>to be that shown</w:t>
      </w:r>
      <w:r w:rsidRPr="00A93B36">
        <w:rPr>
          <w:rFonts w:hint="eastAsia"/>
        </w:rPr>
        <w:t xml:space="preserve"> in Fig.</w:t>
      </w:r>
      <w:r w:rsidRPr="00A93B36">
        <w:t xml:space="preserve"> </w:t>
      </w:r>
      <w:r w:rsidRPr="00A93B36">
        <w:rPr>
          <w:rFonts w:hint="eastAsia"/>
          <w:lang w:eastAsia="zh-CN"/>
        </w:rPr>
        <w:t>3</w:t>
      </w:r>
      <w:r w:rsidRPr="00A93B36">
        <w:rPr>
          <w:rFonts w:hint="eastAsia"/>
        </w:rPr>
        <w:t xml:space="preserve">. The </w:t>
      </w:r>
      <w:r w:rsidRPr="00A93B36">
        <w:t>cylindrical</w:t>
      </w:r>
      <w:r w:rsidRPr="00A93B36">
        <w:rPr>
          <w:rFonts w:hint="eastAsia"/>
        </w:rPr>
        <w:t xml:space="preserve"> space is the work</w:t>
      </w:r>
      <w:r w:rsidRPr="00A93B36">
        <w:t>ing area</w:t>
      </w:r>
      <w:r w:rsidRPr="00A93B36">
        <w:rPr>
          <w:rFonts w:hint="eastAsia"/>
        </w:rPr>
        <w:t xml:space="preserve"> </w:t>
      </w:r>
      <w:r w:rsidRPr="00A93B36">
        <w:t>necessary</w:t>
      </w:r>
      <w:r w:rsidRPr="00A93B36">
        <w:rPr>
          <w:rFonts w:hint="eastAsia"/>
        </w:rPr>
        <w:t xml:space="preserve"> for the simulation. From Fig.</w:t>
      </w:r>
      <w:r w:rsidRPr="00A93B36">
        <w:t xml:space="preserve"> </w:t>
      </w:r>
      <w:r w:rsidRPr="00A93B36">
        <w:rPr>
          <w:rFonts w:hint="eastAsia"/>
          <w:lang w:eastAsia="zh-CN"/>
        </w:rPr>
        <w:t>3</w:t>
      </w:r>
      <w:r w:rsidRPr="00A93B36">
        <w:rPr>
          <w:rFonts w:hint="eastAsia"/>
        </w:rPr>
        <w:t>, the work</w:t>
      </w:r>
      <w:r w:rsidRPr="00A93B36">
        <w:t>ing area</w:t>
      </w:r>
      <w:r w:rsidRPr="00A93B36">
        <w:rPr>
          <w:rFonts w:hint="eastAsia"/>
        </w:rPr>
        <w:t xml:space="preserve"> </w:t>
      </w:r>
      <w:r w:rsidRPr="00A93B36">
        <w:t>required</w:t>
      </w:r>
      <w:r w:rsidRPr="00A93B36">
        <w:rPr>
          <w:rFonts w:hint="eastAsia"/>
        </w:rPr>
        <w:t xml:space="preserve"> is included </w:t>
      </w:r>
      <w:r w:rsidRPr="00A93B36">
        <w:t xml:space="preserve">in </w:t>
      </w:r>
      <w:r w:rsidRPr="00A93B36">
        <w:rPr>
          <w:rFonts w:hint="eastAsia"/>
        </w:rPr>
        <w:t>the whole workplace, which means that the structur</w:t>
      </w:r>
      <w:r w:rsidRPr="00A93B36">
        <w:t>al</w:t>
      </w:r>
      <w:r w:rsidRPr="00A93B36">
        <w:rPr>
          <w:rFonts w:hint="eastAsia"/>
        </w:rPr>
        <w:t xml:space="preserve"> dimensions we estimated meet the design requirements.</w:t>
      </w:r>
    </w:p>
    <w:p w:rsidR="00BC1C72" w:rsidRPr="00A93B36" w:rsidRDefault="00BC1C72" w:rsidP="00BC1C72">
      <w:pPr>
        <w:jc w:val="center"/>
        <w:rPr>
          <w:snapToGrid w:val="0"/>
          <w:w w:val="0"/>
          <w:sz w:val="0"/>
          <w:szCs w:val="0"/>
          <w:u w:color="000000"/>
          <w:bdr w:val="none" w:sz="0" w:space="0" w:color="000000"/>
          <w:shd w:val="clear" w:color="000000" w:fill="000000"/>
          <w:lang w:eastAsia="zh-CN"/>
        </w:rPr>
      </w:pPr>
    </w:p>
    <w:p w:rsidR="00BC1C72" w:rsidRPr="00A93B36" w:rsidRDefault="00BC1C72" w:rsidP="00BC1C72">
      <w:pPr>
        <w:jc w:val="center"/>
        <w:rPr>
          <w:noProof/>
          <w:lang w:eastAsia="zh-CN"/>
        </w:rPr>
      </w:pPr>
      <w:r w:rsidRPr="00A93B36">
        <w:rPr>
          <w:noProof/>
          <w:szCs w:val="24"/>
          <w:lang w:eastAsia="zh-CN"/>
        </w:rPr>
        <w:drawing>
          <wp:inline distT="0" distB="0" distL="0" distR="0">
            <wp:extent cx="2026310" cy="1794233"/>
            <wp:effectExtent l="0" t="0" r="0" b="0"/>
            <wp:docPr id="87" name="图片 87" descr="C:\Documents and Settings\Administrator\桌面\workpl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Documents and Settings\Administrator\桌面\workplace.png"/>
                    <pic:cNvPicPr>
                      <a:picLocks noChangeAspect="1" noChangeArrowheads="1"/>
                    </pic:cNvPicPr>
                  </pic:nvPicPr>
                  <pic:blipFill>
                    <a:blip r:embed="rId1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042342" cy="1808429"/>
                    </a:xfrm>
                    <a:prstGeom prst="rect">
                      <a:avLst/>
                    </a:prstGeom>
                    <a:noFill/>
                    <a:ln>
                      <a:noFill/>
                    </a:ln>
                  </pic:spPr>
                </pic:pic>
              </a:graphicData>
            </a:graphic>
          </wp:inline>
        </w:drawing>
      </w:r>
    </w:p>
    <w:p w:rsidR="00BC1C72" w:rsidRPr="00A93B36" w:rsidRDefault="00BC1C72" w:rsidP="00BC1C72">
      <w:pPr>
        <w:ind w:firstLine="240"/>
        <w:jc w:val="center"/>
        <w:rPr>
          <w:sz w:val="16"/>
          <w:szCs w:val="16"/>
          <w:lang w:eastAsia="zh-CN"/>
        </w:rPr>
      </w:pPr>
      <w:proofErr w:type="gramStart"/>
      <w:r w:rsidRPr="00A93B36">
        <w:rPr>
          <w:rFonts w:hint="eastAsia"/>
          <w:sz w:val="16"/>
          <w:szCs w:val="16"/>
        </w:rPr>
        <w:t>Fig.</w:t>
      </w:r>
      <w:r w:rsidRPr="00A93B36">
        <w:rPr>
          <w:rFonts w:hint="eastAsia"/>
          <w:sz w:val="16"/>
          <w:szCs w:val="16"/>
          <w:lang w:eastAsia="zh-CN"/>
        </w:rPr>
        <w:t xml:space="preserve"> 3</w:t>
      </w:r>
      <w:r w:rsidRPr="00A93B36">
        <w:rPr>
          <w:rFonts w:hint="eastAsia"/>
          <w:sz w:val="16"/>
          <w:szCs w:val="16"/>
        </w:rPr>
        <w:t>.</w:t>
      </w:r>
      <w:proofErr w:type="gramEnd"/>
      <w:r w:rsidRPr="00A93B36">
        <w:rPr>
          <w:rFonts w:hint="eastAsia"/>
          <w:sz w:val="16"/>
          <w:szCs w:val="16"/>
        </w:rPr>
        <w:t xml:space="preserve"> </w:t>
      </w:r>
      <w:r w:rsidRPr="00A93B36">
        <w:rPr>
          <w:rFonts w:hint="eastAsia"/>
          <w:sz w:val="16"/>
          <w:szCs w:val="16"/>
          <w:lang w:eastAsia="zh-CN"/>
        </w:rPr>
        <w:t>W</w:t>
      </w:r>
      <w:r w:rsidRPr="00A93B36">
        <w:rPr>
          <w:rFonts w:hint="eastAsia"/>
          <w:sz w:val="16"/>
          <w:szCs w:val="16"/>
        </w:rPr>
        <w:t xml:space="preserve">orkplace of </w:t>
      </w:r>
      <w:r w:rsidRPr="00A93B36">
        <w:rPr>
          <w:rFonts w:hint="eastAsia"/>
          <w:sz w:val="16"/>
          <w:szCs w:val="16"/>
          <w:lang w:eastAsia="zh-CN"/>
        </w:rPr>
        <w:t xml:space="preserve">the </w:t>
      </w:r>
      <w:r w:rsidR="00B254CE" w:rsidRPr="00A93B36">
        <w:rPr>
          <w:rFonts w:hint="eastAsia"/>
          <w:sz w:val="16"/>
          <w:szCs w:val="16"/>
          <w:lang w:eastAsia="zh-CN"/>
        </w:rPr>
        <w:t>S</w:t>
      </w:r>
      <w:r w:rsidRPr="00A93B36">
        <w:rPr>
          <w:rFonts w:hint="eastAsia"/>
          <w:sz w:val="16"/>
          <w:szCs w:val="16"/>
        </w:rPr>
        <w:t>PMS</w:t>
      </w:r>
    </w:p>
    <w:p w:rsidR="00B254CE" w:rsidRPr="00A93B36" w:rsidRDefault="00B254CE" w:rsidP="00BC1C72">
      <w:pPr>
        <w:ind w:firstLine="240"/>
        <w:jc w:val="center"/>
        <w:rPr>
          <w:sz w:val="16"/>
          <w:szCs w:val="16"/>
          <w:lang w:eastAsia="zh-CN"/>
        </w:rPr>
      </w:pPr>
    </w:p>
    <w:p w:rsidR="00BC1C72" w:rsidRPr="00A93B36" w:rsidRDefault="00BC1C72" w:rsidP="00995E10">
      <w:pPr>
        <w:pStyle w:val="Text"/>
      </w:pPr>
      <w:r w:rsidRPr="00A93B36">
        <w:rPr>
          <w:rFonts w:hint="eastAsia"/>
        </w:rPr>
        <w:t xml:space="preserve">The 3D model of the SPMS is </w:t>
      </w:r>
      <w:r w:rsidRPr="00A93B36">
        <w:t xml:space="preserve">shown in </w:t>
      </w:r>
      <w:r w:rsidRPr="00A93B36">
        <w:rPr>
          <w:rFonts w:hint="eastAsia"/>
        </w:rPr>
        <w:t>Fig.</w:t>
      </w:r>
      <w:r w:rsidRPr="00A93B36">
        <w:t xml:space="preserve"> </w:t>
      </w:r>
      <w:r w:rsidRPr="00A93B36">
        <w:rPr>
          <w:rFonts w:hint="eastAsia"/>
          <w:lang w:eastAsia="zh-CN"/>
        </w:rPr>
        <w:t>4</w:t>
      </w:r>
      <w:r w:rsidRPr="00A93B36">
        <w:rPr>
          <w:rFonts w:hint="eastAsia"/>
        </w:rPr>
        <w:t>. It</w:t>
      </w:r>
      <w:r w:rsidRPr="00A93B36">
        <w:t xml:space="preserve"> i</w:t>
      </w:r>
      <w:r w:rsidRPr="00A93B36">
        <w:rPr>
          <w:rFonts w:hint="eastAsia"/>
        </w:rPr>
        <w:t xml:space="preserve">s composed </w:t>
      </w:r>
      <w:r w:rsidRPr="00A93B36">
        <w:t>of</w:t>
      </w:r>
      <w:r w:rsidRPr="00A93B36">
        <w:rPr>
          <w:rFonts w:hint="eastAsia"/>
        </w:rPr>
        <w:t xml:space="preserve"> two parts</w:t>
      </w:r>
      <w:r w:rsidRPr="00A93B36">
        <w:t>,</w:t>
      </w:r>
      <w:r w:rsidRPr="00A93B36">
        <w:rPr>
          <w:rFonts w:hint="eastAsia"/>
        </w:rPr>
        <w:t xml:space="preserve"> </w:t>
      </w:r>
      <w:r w:rsidRPr="00A93B36">
        <w:t xml:space="preserve">a </w:t>
      </w:r>
      <w:r w:rsidRPr="00A93B36">
        <w:rPr>
          <w:rFonts w:hint="eastAsia"/>
        </w:rPr>
        <w:t xml:space="preserve">moving platform and </w:t>
      </w:r>
      <w:r w:rsidRPr="00A93B36">
        <w:t>a</w:t>
      </w:r>
      <w:r w:rsidRPr="00A93B36">
        <w:rPr>
          <w:rFonts w:hint="eastAsia"/>
        </w:rPr>
        <w:t xml:space="preserve"> fixed platform. There is a clamp on the top of the moving platform</w:t>
      </w:r>
      <w:r w:rsidRPr="00A93B36">
        <w:t xml:space="preserve"> that</w:t>
      </w:r>
      <w:r w:rsidRPr="00A93B36">
        <w:rPr>
          <w:rFonts w:hint="eastAsia"/>
        </w:rPr>
        <w:t xml:space="preserve"> is used to fix </w:t>
      </w:r>
      <w:r w:rsidRPr="00A93B36">
        <w:t xml:space="preserve">an </w:t>
      </w:r>
      <w:r w:rsidRPr="00A93B36">
        <w:rPr>
          <w:rFonts w:hint="eastAsia"/>
        </w:rPr>
        <w:t>artificial spine</w:t>
      </w:r>
      <w:r w:rsidRPr="00A93B36">
        <w:t>,</w:t>
      </w:r>
      <w:r w:rsidRPr="00A93B36">
        <w:rPr>
          <w:rFonts w:hint="eastAsia"/>
        </w:rPr>
        <w:t xml:space="preserve"> three ball screws</w:t>
      </w:r>
      <w:r w:rsidRPr="00A93B36">
        <w:t>,</w:t>
      </w:r>
      <w:r w:rsidRPr="00A93B36">
        <w:rPr>
          <w:rFonts w:hint="eastAsia"/>
        </w:rPr>
        <w:t xml:space="preserve"> and three motors</w:t>
      </w:r>
      <w:r w:rsidRPr="00A93B36">
        <w:t>,</w:t>
      </w:r>
      <w:r w:rsidRPr="00A93B36">
        <w:rPr>
          <w:rFonts w:hint="eastAsia"/>
        </w:rPr>
        <w:t xml:space="preserve"> which are combined by </w:t>
      </w:r>
      <w:r w:rsidRPr="00A93B36">
        <w:t>synchronous belt</w:t>
      </w:r>
      <w:r w:rsidRPr="00A93B36">
        <w:rPr>
          <w:rFonts w:hint="eastAsia"/>
        </w:rPr>
        <w:t xml:space="preserve">s on the fixed platform. Three </w:t>
      </w:r>
      <w:r w:rsidRPr="00A93B36">
        <w:t xml:space="preserve">links </w:t>
      </w:r>
      <w:r w:rsidRPr="00A93B36">
        <w:rPr>
          <w:rFonts w:hint="eastAsia"/>
        </w:rPr>
        <w:t xml:space="preserve">combine the moving platform and the fixed platform together to construct the main 3-PRS PM. </w:t>
      </w:r>
      <w:r w:rsidRPr="00A93B36">
        <w:t>S</w:t>
      </w:r>
      <w:r w:rsidRPr="00A93B36">
        <w:rPr>
          <w:rFonts w:hint="eastAsia"/>
        </w:rPr>
        <w:t xml:space="preserve">upporting and fixed parts are added to </w:t>
      </w:r>
      <w:r w:rsidRPr="00A93B36">
        <w:t>complete</w:t>
      </w:r>
      <w:r w:rsidRPr="00A93B36">
        <w:rPr>
          <w:rFonts w:hint="eastAsia"/>
        </w:rPr>
        <w:t xml:space="preserve"> </w:t>
      </w:r>
      <w:r w:rsidRPr="00A93B36">
        <w:t xml:space="preserve">the </w:t>
      </w:r>
      <w:r w:rsidRPr="00A93B36">
        <w:rPr>
          <w:rFonts w:hint="eastAsia"/>
        </w:rPr>
        <w:t>SPMS</w:t>
      </w:r>
      <w:r w:rsidRPr="00A93B36">
        <w:t xml:space="preserve"> structure</w:t>
      </w:r>
      <w:r w:rsidRPr="00A93B36">
        <w:rPr>
          <w:rFonts w:hint="eastAsia"/>
        </w:rPr>
        <w:t>.</w:t>
      </w:r>
    </w:p>
    <w:p w:rsidR="00BC1C72" w:rsidRPr="00A93B36" w:rsidRDefault="00BC1C72" w:rsidP="00BC1C72">
      <w:pPr>
        <w:ind w:firstLine="300"/>
        <w:jc w:val="center"/>
        <w:rPr>
          <w:szCs w:val="24"/>
          <w:lang w:eastAsia="zh-CN"/>
        </w:rPr>
      </w:pPr>
      <w:r w:rsidRPr="00A93B36">
        <w:rPr>
          <w:noProof/>
          <w:lang w:eastAsia="zh-CN"/>
        </w:rPr>
        <w:drawing>
          <wp:inline distT="0" distB="0" distL="0" distR="0">
            <wp:extent cx="1120537" cy="1182217"/>
            <wp:effectExtent l="19050" t="0" r="3413" b="0"/>
            <wp:docPr id="1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pic:cNvPicPr>
                      <a:picLocks noChangeAspect="1" noChangeArrowheads="1"/>
                    </pic:cNvPicPr>
                  </pic:nvPicPr>
                  <pic:blipFill>
                    <a:blip r:embed="rId2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121166" cy="1182880"/>
                    </a:xfrm>
                    <a:prstGeom prst="rect">
                      <a:avLst/>
                    </a:prstGeom>
                    <a:noFill/>
                    <a:ln>
                      <a:noFill/>
                    </a:ln>
                  </pic:spPr>
                </pic:pic>
              </a:graphicData>
            </a:graphic>
          </wp:inline>
        </w:drawing>
      </w:r>
    </w:p>
    <w:p w:rsidR="00E13F6C" w:rsidRPr="00A93B36" w:rsidRDefault="00BC1C72" w:rsidP="00BC1C72">
      <w:pPr>
        <w:pStyle w:val="Text"/>
        <w:jc w:val="center"/>
        <w:rPr>
          <w:sz w:val="16"/>
          <w:szCs w:val="16"/>
          <w:lang w:eastAsia="zh-CN"/>
        </w:rPr>
      </w:pPr>
      <w:proofErr w:type="gramStart"/>
      <w:r w:rsidRPr="00A93B36">
        <w:rPr>
          <w:rFonts w:hint="eastAsia"/>
          <w:sz w:val="16"/>
          <w:szCs w:val="16"/>
          <w:lang w:eastAsia="zh-CN"/>
        </w:rPr>
        <w:t>Fig. 4.</w:t>
      </w:r>
      <w:proofErr w:type="gramEnd"/>
      <w:r w:rsidRPr="00A93B36">
        <w:rPr>
          <w:rFonts w:hint="eastAsia"/>
          <w:sz w:val="16"/>
          <w:szCs w:val="16"/>
          <w:lang w:eastAsia="zh-CN"/>
        </w:rPr>
        <w:t xml:space="preserve"> 3D model of </w:t>
      </w:r>
      <w:r w:rsidR="00B254CE" w:rsidRPr="00A93B36">
        <w:rPr>
          <w:rFonts w:hint="eastAsia"/>
          <w:sz w:val="16"/>
          <w:szCs w:val="16"/>
          <w:lang w:eastAsia="zh-CN"/>
        </w:rPr>
        <w:t>S</w:t>
      </w:r>
      <w:r w:rsidRPr="00A93B36">
        <w:rPr>
          <w:rFonts w:hint="eastAsia"/>
          <w:sz w:val="16"/>
          <w:szCs w:val="16"/>
          <w:lang w:eastAsia="zh-CN"/>
        </w:rPr>
        <w:t>PMS</w:t>
      </w:r>
    </w:p>
    <w:p w:rsidR="00BC1C72" w:rsidRPr="00A93B36" w:rsidRDefault="00BC1C72" w:rsidP="00BC1C72">
      <w:pPr>
        <w:pStyle w:val="2"/>
      </w:pPr>
      <w:r w:rsidRPr="00A93B36">
        <w:rPr>
          <w:rFonts w:hint="eastAsia"/>
          <w:lang w:eastAsia="zh-CN"/>
        </w:rPr>
        <w:t>Modeling of Spinal Physiological Motion</w:t>
      </w:r>
    </w:p>
    <w:p w:rsidR="00BC1C72" w:rsidRDefault="00BC1C72" w:rsidP="00995E10">
      <w:pPr>
        <w:pStyle w:val="Text"/>
        <w:rPr>
          <w:lang w:eastAsia="zh-CN"/>
        </w:rPr>
      </w:pPr>
      <w:r w:rsidRPr="00A93B36">
        <w:rPr>
          <w:rFonts w:hint="eastAsia"/>
        </w:rPr>
        <w:t xml:space="preserve">In spinal </w:t>
      </w:r>
      <w:r w:rsidRPr="00A93B36">
        <w:t>surgery</w:t>
      </w:r>
      <w:r w:rsidRPr="00A93B36">
        <w:rPr>
          <w:rFonts w:hint="eastAsia"/>
        </w:rPr>
        <w:t xml:space="preserve">, patients breathe with the </w:t>
      </w:r>
      <w:r w:rsidRPr="00A93B36">
        <w:t>assistance</w:t>
      </w:r>
      <w:r w:rsidRPr="00A93B36">
        <w:rPr>
          <w:rFonts w:hint="eastAsia"/>
        </w:rPr>
        <w:t xml:space="preserve"> of ventilators, which have five typical flow waves</w:t>
      </w:r>
      <w:r w:rsidRPr="00A93B36">
        <w:rPr>
          <w:rFonts w:hint="eastAsia"/>
          <w:lang w:eastAsia="zh-CN"/>
        </w:rPr>
        <w:t>:</w:t>
      </w:r>
      <w:r w:rsidRPr="00A93B36">
        <w:rPr>
          <w:rFonts w:hint="eastAsia"/>
        </w:rPr>
        <w:t xml:space="preserve"> </w:t>
      </w:r>
      <w:bookmarkStart w:id="63" w:name="OLE_LINK17"/>
      <w:r w:rsidRPr="00A93B36">
        <w:t xml:space="preserve">the </w:t>
      </w:r>
      <w:r w:rsidRPr="00A93B36">
        <w:rPr>
          <w:rFonts w:hint="eastAsia"/>
        </w:rPr>
        <w:t>exponential decreasing wave, square wave, linear increasing wave, linear decreasing wave</w:t>
      </w:r>
      <w:r w:rsidRPr="00A93B36">
        <w:t>,</w:t>
      </w:r>
      <w:r w:rsidRPr="00A93B36">
        <w:rPr>
          <w:rFonts w:hint="eastAsia"/>
        </w:rPr>
        <w:t xml:space="preserve"> and sine wave</w:t>
      </w:r>
      <w:bookmarkEnd w:id="63"/>
      <w:r w:rsidRPr="00A93B36">
        <w:rPr>
          <w:rFonts w:hint="eastAsia"/>
          <w:lang w:eastAsia="zh-CN"/>
        </w:rPr>
        <w:t xml:space="preserve"> </w:t>
      </w:r>
      <w:r w:rsidR="00221037" w:rsidRPr="00A93B36">
        <w:fldChar w:fldCharType="begin"/>
      </w:r>
      <w:r w:rsidRPr="00A93B36">
        <w:instrText xml:space="preserve"> ADDIN EN.CITE &lt;EndNote&gt;&lt;Cite&gt;&lt;Author&gt;Zhang&lt;/Author&gt;&lt;Year&gt;2010&lt;/Year&gt;&lt;RecNum&gt;146&lt;/RecNum&gt;&lt;DisplayText&gt;[12]&lt;/DisplayText&gt;&lt;record&gt;&lt;rec-number&gt;146&lt;/rec-number&gt;&lt;foreign-keys&gt;&lt;key app="EN" db-id="pfzf99p9ewrve5edzxk5sew0wxevrefre5px"&gt;146&lt;/key&gt;&lt;/foreign-keys&gt;&lt;ref-type name="Manuscript"&gt;36&lt;/ref-type&gt;&lt;contributors&gt;&lt;authors&gt;&lt;author&gt;Zhang, Qiushi&lt;/author&gt;&lt;/authors&gt;&lt;/contributors&gt;&lt;titles&gt;&lt;title&gt;Quality Control Testing Technology of Ventilators and Anesthesia Machines&lt;/title&gt;&lt;/titles&gt;&lt;pages&gt;73-74&lt;/pages&gt;&lt;dates&gt;&lt;year&gt;2010&lt;/year&gt;&lt;/dates&gt;&lt;pub-location&gt;Beijing: Chinese Metrology Publishing House&lt;/pub-location&gt;&lt;urls&gt;&lt;/urls&gt;&lt;/record&gt;&lt;/Cite&gt;&lt;/EndNote&gt;</w:instrText>
      </w:r>
      <w:r w:rsidR="00221037" w:rsidRPr="00A93B36">
        <w:fldChar w:fldCharType="separate"/>
      </w:r>
      <w:r w:rsidRPr="00A93B36">
        <w:t>[</w:t>
      </w:r>
      <w:hyperlink w:anchor="_ENREF_12" w:tooltip="Zhang, 2010 #146" w:history="1">
        <w:r w:rsidR="00047DFD" w:rsidRPr="00A93B36">
          <w:rPr>
            <w:rFonts w:hint="eastAsia"/>
            <w:lang w:eastAsia="zh-CN"/>
          </w:rPr>
          <w:t>9</w:t>
        </w:r>
      </w:hyperlink>
      <w:r w:rsidRPr="00A93B36">
        <w:t>]</w:t>
      </w:r>
      <w:r w:rsidR="00221037" w:rsidRPr="00A93B36">
        <w:fldChar w:fldCharType="end"/>
      </w:r>
      <w:r w:rsidR="009D0EB2">
        <w:rPr>
          <w:rFonts w:hint="eastAsia"/>
          <w:lang w:eastAsia="zh-CN"/>
        </w:rPr>
        <w:t>, which are shown in Fig. 5</w:t>
      </w:r>
      <w:r w:rsidRPr="00A93B36">
        <w:rPr>
          <w:rFonts w:hint="eastAsia"/>
        </w:rPr>
        <w:t xml:space="preserve">. Among the five typical flow waves, </w:t>
      </w:r>
      <w:r w:rsidRPr="00A93B36">
        <w:t xml:space="preserve">the </w:t>
      </w:r>
      <w:r w:rsidRPr="00A93B36">
        <w:rPr>
          <w:rFonts w:hint="eastAsia"/>
        </w:rPr>
        <w:t xml:space="preserve">square wave and linear decrease wave are </w:t>
      </w:r>
      <w:r w:rsidRPr="00A93B36">
        <w:t xml:space="preserve">most commonly </w:t>
      </w:r>
      <w:r w:rsidRPr="00A93B36">
        <w:lastRenderedPageBreak/>
        <w:t>used in</w:t>
      </w:r>
      <w:r w:rsidRPr="00A93B36">
        <w:rPr>
          <w:rFonts w:hint="eastAsia"/>
        </w:rPr>
        <w:t xml:space="preserve"> ventilator</w:t>
      </w:r>
      <w:r w:rsidRPr="00A93B36">
        <w:t>s</w:t>
      </w:r>
      <w:r w:rsidRPr="00A93B36">
        <w:rPr>
          <w:rFonts w:hint="eastAsia"/>
        </w:rPr>
        <w:t>. In the flow wave, the upside indicates</w:t>
      </w:r>
      <w:bookmarkStart w:id="64" w:name="OLE_LINK4"/>
      <w:bookmarkStart w:id="65" w:name="OLE_LINK5"/>
      <w:r w:rsidRPr="00A93B36">
        <w:rPr>
          <w:rFonts w:hint="eastAsia"/>
        </w:rPr>
        <w:t xml:space="preserve"> inspir</w:t>
      </w:r>
      <w:bookmarkEnd w:id="64"/>
      <w:bookmarkEnd w:id="65"/>
      <w:r w:rsidRPr="00A93B36">
        <w:rPr>
          <w:rFonts w:hint="eastAsia"/>
        </w:rPr>
        <w:t>atory</w:t>
      </w:r>
      <w:r w:rsidRPr="00A93B36">
        <w:t xml:space="preserve"> breaths</w:t>
      </w:r>
      <w:r w:rsidRPr="00A93B36">
        <w:rPr>
          <w:rFonts w:hint="eastAsia"/>
        </w:rPr>
        <w:t xml:space="preserve"> </w:t>
      </w:r>
      <w:r w:rsidRPr="00A93B36">
        <w:t xml:space="preserve">while </w:t>
      </w:r>
      <w:r w:rsidRPr="00A93B36">
        <w:rPr>
          <w:rFonts w:hint="eastAsia"/>
        </w:rPr>
        <w:t>the downside indicates expiratory</w:t>
      </w:r>
      <w:r w:rsidRPr="00A93B36">
        <w:t xml:space="preserve"> breaths</w:t>
      </w:r>
      <w:r w:rsidRPr="00A93B36">
        <w:rPr>
          <w:rFonts w:hint="eastAsia"/>
        </w:rPr>
        <w:t xml:space="preserve">. </w:t>
      </w:r>
    </w:p>
    <w:p w:rsidR="009D518A" w:rsidRPr="00A93B36" w:rsidRDefault="009D518A" w:rsidP="009D518A">
      <w:pPr>
        <w:pStyle w:val="Text"/>
        <w:rPr>
          <w:lang w:eastAsia="zh-CN"/>
        </w:rPr>
      </w:pPr>
      <w:r w:rsidRPr="00A93B36">
        <w:rPr>
          <w:rFonts w:hint="eastAsia"/>
        </w:rPr>
        <w:t>A normal adult breathes 16</w:t>
      </w:r>
      <w:r w:rsidRPr="00A93B36">
        <w:t>-</w:t>
      </w:r>
      <w:r w:rsidRPr="00A93B36">
        <w:rPr>
          <w:rFonts w:hint="eastAsia"/>
        </w:rPr>
        <w:t xml:space="preserve">20 times per minute, </w:t>
      </w:r>
      <w:r w:rsidRPr="00A93B36">
        <w:t>with a</w:t>
      </w:r>
      <w:r w:rsidRPr="00A93B36">
        <w:rPr>
          <w:rFonts w:hint="eastAsia"/>
        </w:rPr>
        <w:t xml:space="preserve"> tidal volume </w:t>
      </w:r>
      <w:r w:rsidRPr="00A93B36">
        <w:t>of</w:t>
      </w:r>
      <w:r w:rsidRPr="00A93B36">
        <w:rPr>
          <w:rFonts w:hint="eastAsia"/>
        </w:rPr>
        <w:t xml:space="preserve"> </w:t>
      </w:r>
      <w:r w:rsidRPr="00A93B36">
        <w:t>approximately</w:t>
      </w:r>
      <w:r w:rsidRPr="00A93B36">
        <w:rPr>
          <w:rFonts w:hint="eastAsia"/>
        </w:rPr>
        <w:t xml:space="preserve"> 500</w:t>
      </w:r>
      <w:r w:rsidRPr="00A93B36">
        <w:t xml:space="preserve"> </w:t>
      </w:r>
      <w:r w:rsidRPr="00A93B36">
        <w:rPr>
          <w:rFonts w:hint="eastAsia"/>
        </w:rPr>
        <w:t>ml</w:t>
      </w:r>
      <w:r w:rsidRPr="00A93B36">
        <w:rPr>
          <w:rFonts w:hint="eastAsia"/>
          <w:lang w:eastAsia="zh-CN"/>
        </w:rPr>
        <w:t xml:space="preserve"> </w:t>
      </w:r>
      <w:r w:rsidR="00221037" w:rsidRPr="00A93B36">
        <w:fldChar w:fldCharType="begin"/>
      </w:r>
      <w:r w:rsidRPr="00A93B36">
        <w:instrText xml:space="preserve"> ADDIN EN.CITE &lt;EndNote&gt;&lt;Cite&gt;&lt;Author&gt;Liu&lt;/Author&gt;&lt;Year&gt;2012&lt;/Year&gt;&lt;RecNum&gt;147&lt;/RecNum&gt;&lt;DisplayText&gt;[13]&lt;/DisplayText&gt;&lt;record&gt;&lt;rec-number&gt;147&lt;/rec-number&gt;&lt;foreign-keys&gt;&lt;key app="EN" db-id="pfzf99p9ewrve5edzxk5sew0wxevrefre5px"&gt;147&lt;/key&gt;&lt;/foreign-keys&gt;&lt;ref-type name="Manuscript"&gt;36&lt;/ref-type&gt;&lt;contributors&gt;&lt;authors&gt;&lt;author&gt;Liu, Wei&lt;/author&gt;&lt;author&gt;Shao, Li&lt;/author&gt;&lt;/authors&gt;&lt;/contributors&gt;&lt;titles&gt;&lt;title&gt;Respiratory System&lt;/title&gt;&lt;/titles&gt;&lt;pages&gt;38-40&lt;/pages&gt;&lt;dates&gt;&lt;year&gt;2012&lt;/year&gt;&lt;/dates&gt;&lt;pub-location&gt;Shanghai: Shanghai Jiao Tong University Press&lt;/pub-location&gt;&lt;urls&gt;&lt;/urls&gt;&lt;/record&gt;&lt;/Cite&gt;&lt;/EndNote&gt;</w:instrText>
      </w:r>
      <w:r w:rsidR="00221037" w:rsidRPr="00A93B36">
        <w:fldChar w:fldCharType="separate"/>
      </w:r>
      <w:r w:rsidRPr="00A93B36">
        <w:t>[</w:t>
      </w:r>
      <w:hyperlink w:anchor="_ENREF_13" w:tooltip="Liu, 2012 #147" w:history="1">
        <w:r w:rsidRPr="00A93B36">
          <w:rPr>
            <w:rFonts w:hint="eastAsia"/>
            <w:lang w:eastAsia="zh-CN"/>
          </w:rPr>
          <w:t>10</w:t>
        </w:r>
      </w:hyperlink>
      <w:r w:rsidRPr="00A93B36">
        <w:t>]</w:t>
      </w:r>
      <w:r w:rsidR="00221037" w:rsidRPr="00A93B36">
        <w:fldChar w:fldCharType="end"/>
      </w:r>
      <w:r w:rsidRPr="00A93B36">
        <w:rPr>
          <w:rFonts w:hint="eastAsia"/>
        </w:rPr>
        <w:t xml:space="preserve">. </w:t>
      </w:r>
      <w:r w:rsidRPr="00A93B36">
        <w:t>F</w:t>
      </w:r>
      <w:r w:rsidRPr="00A93B36">
        <w:rPr>
          <w:rFonts w:hint="eastAsia"/>
        </w:rPr>
        <w:t xml:space="preserve">or patients of </w:t>
      </w:r>
      <w:r w:rsidRPr="00A93B36">
        <w:t>varying</w:t>
      </w:r>
      <w:r w:rsidRPr="00A93B36">
        <w:rPr>
          <w:rFonts w:hint="eastAsia"/>
        </w:rPr>
        <w:t xml:space="preserve"> ages and body sizes, the parameters of </w:t>
      </w:r>
      <w:r w:rsidRPr="00A93B36">
        <w:t xml:space="preserve">the </w:t>
      </w:r>
      <w:r w:rsidRPr="00A93B36">
        <w:rPr>
          <w:rFonts w:hint="eastAsia"/>
        </w:rPr>
        <w:t>ventilator</w:t>
      </w:r>
      <w:r w:rsidRPr="00A93B36">
        <w:t xml:space="preserve"> are adjusted</w:t>
      </w:r>
      <w:r w:rsidRPr="00A93B36">
        <w:rPr>
          <w:rFonts w:hint="eastAsia"/>
        </w:rPr>
        <w:t xml:space="preserve"> to provide the most suitable respiratory</w:t>
      </w:r>
      <w:r w:rsidRPr="00A93B36">
        <w:t xml:space="preserve"> level</w:t>
      </w:r>
      <w:r w:rsidRPr="00A93B36">
        <w:rPr>
          <w:rFonts w:hint="eastAsia"/>
        </w:rPr>
        <w:t>. Therefore, we will also set different frequencies, amplitudes and overturning angles when we use the SPMS.</w:t>
      </w:r>
    </w:p>
    <w:p w:rsidR="00000000" w:rsidRDefault="00BC1C72">
      <w:pPr>
        <w:ind w:firstLine="300"/>
        <w:jc w:val="center"/>
        <w:rPr>
          <w:sz w:val="16"/>
          <w:szCs w:val="16"/>
          <w:lang w:eastAsia="zh-CN"/>
        </w:rPr>
      </w:pPr>
      <w:r w:rsidRPr="00A93B36">
        <w:rPr>
          <w:rFonts w:hint="eastAsia"/>
          <w:szCs w:val="24"/>
        </w:rPr>
        <w:t xml:space="preserve"> </w:t>
      </w:r>
      <w:r w:rsidRPr="00A93B36">
        <w:rPr>
          <w:rFonts w:hint="eastAsia"/>
          <w:noProof/>
          <w:lang w:eastAsia="zh-CN"/>
        </w:rPr>
        <w:drawing>
          <wp:inline distT="0" distB="0" distL="0" distR="0">
            <wp:extent cx="3109664" cy="3920836"/>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rotWithShape="1">
                    <a:blip r:embed="rId2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3885" b="5598"/>
                    <a:stretch/>
                  </pic:blipFill>
                  <pic:spPr bwMode="auto">
                    <a:xfrm>
                      <a:off x="0" y="0"/>
                      <a:ext cx="3108960" cy="3919949"/>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sidRPr="00A93B36">
        <w:rPr>
          <w:rFonts w:hint="eastAsia"/>
        </w:rPr>
        <w:t xml:space="preserve"> </w:t>
      </w:r>
      <w:proofErr w:type="gramStart"/>
      <w:r w:rsidRPr="00A93B36">
        <w:rPr>
          <w:rFonts w:hint="eastAsia"/>
          <w:sz w:val="16"/>
          <w:szCs w:val="16"/>
        </w:rPr>
        <w:t>Fig.</w:t>
      </w:r>
      <w:r w:rsidRPr="00A93B36">
        <w:rPr>
          <w:rFonts w:hint="eastAsia"/>
          <w:sz w:val="16"/>
          <w:szCs w:val="16"/>
          <w:lang w:eastAsia="zh-CN"/>
        </w:rPr>
        <w:t xml:space="preserve"> 5</w:t>
      </w:r>
      <w:r w:rsidRPr="00A93B36">
        <w:rPr>
          <w:rFonts w:hint="eastAsia"/>
          <w:sz w:val="16"/>
          <w:szCs w:val="16"/>
        </w:rPr>
        <w:t>.</w:t>
      </w:r>
      <w:proofErr w:type="gramEnd"/>
      <w:r w:rsidRPr="00A93B36">
        <w:rPr>
          <w:rFonts w:hint="eastAsia"/>
          <w:sz w:val="16"/>
          <w:szCs w:val="16"/>
        </w:rPr>
        <w:t xml:space="preserve"> Five typical flow waves of ventilators</w:t>
      </w:r>
    </w:p>
    <w:p w:rsidR="00B254CE" w:rsidRPr="00A93B36" w:rsidRDefault="00B254CE" w:rsidP="00BC1C72">
      <w:pPr>
        <w:ind w:firstLine="240"/>
        <w:jc w:val="center"/>
        <w:rPr>
          <w:sz w:val="16"/>
          <w:szCs w:val="16"/>
          <w:lang w:eastAsia="zh-CN"/>
        </w:rPr>
      </w:pPr>
    </w:p>
    <w:p w:rsidR="00BC1C72" w:rsidRPr="00A93B36" w:rsidRDefault="00BC1C72" w:rsidP="00995E10">
      <w:pPr>
        <w:pStyle w:val="Text"/>
        <w:rPr>
          <w:lang w:eastAsia="zh-CN"/>
        </w:rPr>
      </w:pPr>
      <w:r w:rsidRPr="00A93B36">
        <w:rPr>
          <w:rFonts w:hint="eastAsia"/>
          <w:lang w:eastAsia="zh-CN"/>
        </w:rPr>
        <w:t>Fig.</w:t>
      </w:r>
      <w:r w:rsidRPr="00A93B36">
        <w:rPr>
          <w:lang w:eastAsia="zh-CN"/>
        </w:rPr>
        <w:t xml:space="preserve"> </w:t>
      </w:r>
      <w:r w:rsidRPr="00A93B36">
        <w:rPr>
          <w:rFonts w:hint="eastAsia"/>
          <w:lang w:eastAsia="zh-CN"/>
        </w:rPr>
        <w:t xml:space="preserve">6 shows the respiratory modeling of the lungs. As a human being breathes, the lungs get inflated. </w:t>
      </w:r>
      <w:r w:rsidRPr="00A93B36">
        <w:rPr>
          <w:lang w:eastAsia="zh-CN"/>
        </w:rPr>
        <w:t>Thus,</w:t>
      </w:r>
      <w:r w:rsidRPr="00A93B36">
        <w:rPr>
          <w:rFonts w:hint="eastAsia"/>
          <w:lang w:eastAsia="zh-CN"/>
        </w:rPr>
        <w:t xml:space="preserve"> in the theoretical geometry model, the lungs are presented </w:t>
      </w:r>
      <w:r w:rsidRPr="00A93B36">
        <w:rPr>
          <w:lang w:eastAsia="zh-CN"/>
        </w:rPr>
        <w:t>as</w:t>
      </w:r>
      <w:r w:rsidRPr="00A93B36">
        <w:rPr>
          <w:rFonts w:hint="eastAsia"/>
          <w:lang w:eastAsia="zh-CN"/>
        </w:rPr>
        <w:t xml:space="preserve"> cylind</w:t>
      </w:r>
      <w:r w:rsidRPr="00A93B36">
        <w:rPr>
          <w:lang w:eastAsia="zh-CN"/>
        </w:rPr>
        <w:t>rical</w:t>
      </w:r>
      <w:r w:rsidRPr="00A93B36">
        <w:rPr>
          <w:rFonts w:hint="eastAsia"/>
          <w:lang w:eastAsia="zh-CN"/>
        </w:rPr>
        <w:t xml:space="preserve"> model </w:t>
      </w:r>
      <w:r w:rsidRPr="00A93B36">
        <w:rPr>
          <w:lang w:eastAsia="zh-CN"/>
        </w:rPr>
        <w:t>that</w:t>
      </w:r>
      <w:r w:rsidRPr="00A93B36">
        <w:rPr>
          <w:rFonts w:hint="eastAsia"/>
          <w:lang w:eastAsia="zh-CN"/>
        </w:rPr>
        <w:t xml:space="preserve"> expands its radius</w:t>
      </w:r>
      <w:r w:rsidRPr="00A93B36">
        <w:rPr>
          <w:lang w:eastAsia="zh-CN"/>
        </w:rPr>
        <w:t>,</w:t>
      </w:r>
      <w:r w:rsidRPr="00A93B36">
        <w:rPr>
          <w:rFonts w:hint="eastAsia"/>
          <w:lang w:eastAsia="zh-CN"/>
        </w:rPr>
        <w:t xml:space="preserve"> but not </w:t>
      </w:r>
      <w:r w:rsidRPr="00A93B36">
        <w:rPr>
          <w:lang w:eastAsia="zh-CN"/>
        </w:rPr>
        <w:t xml:space="preserve">its </w:t>
      </w:r>
      <w:r w:rsidRPr="00A93B36">
        <w:rPr>
          <w:rFonts w:hint="eastAsia"/>
          <w:lang w:eastAsia="zh-CN"/>
        </w:rPr>
        <w:t>length</w:t>
      </w:r>
      <w:r w:rsidRPr="00A93B36">
        <w:rPr>
          <w:lang w:eastAsia="zh-CN"/>
        </w:rPr>
        <w:t>,</w:t>
      </w:r>
      <w:r w:rsidRPr="00A93B36">
        <w:rPr>
          <w:rFonts w:hint="eastAsia"/>
          <w:lang w:eastAsia="zh-CN"/>
        </w:rPr>
        <w:t xml:space="preserve"> during inspirat</w:t>
      </w:r>
      <w:r w:rsidRPr="00A93B36">
        <w:rPr>
          <w:lang w:eastAsia="zh-CN"/>
        </w:rPr>
        <w:t>ion</w:t>
      </w:r>
      <w:r w:rsidRPr="00A93B36">
        <w:rPr>
          <w:rFonts w:hint="eastAsia"/>
          <w:lang w:eastAsia="zh-CN"/>
        </w:rPr>
        <w:t xml:space="preserve">. The patient lies facing the ground </w:t>
      </w:r>
      <w:r w:rsidRPr="00A93B36">
        <w:rPr>
          <w:lang w:eastAsia="zh-CN"/>
        </w:rPr>
        <w:t>during</w:t>
      </w:r>
      <w:r w:rsidRPr="00A93B36">
        <w:rPr>
          <w:rFonts w:hint="eastAsia"/>
          <w:lang w:eastAsia="zh-CN"/>
        </w:rPr>
        <w:t xml:space="preserve"> the spinal surgery. The spine </w:t>
      </w:r>
      <w:r w:rsidRPr="00A93B36">
        <w:rPr>
          <w:lang w:eastAsia="zh-CN"/>
        </w:rPr>
        <w:t xml:space="preserve">moves </w:t>
      </w:r>
      <w:r w:rsidRPr="00A93B36">
        <w:rPr>
          <w:rFonts w:hint="eastAsia"/>
          <w:lang w:eastAsia="zh-CN"/>
        </w:rPr>
        <w:t>when the patient breathes</w:t>
      </w:r>
      <w:r w:rsidRPr="00A93B36">
        <w:rPr>
          <w:lang w:eastAsia="zh-CN"/>
        </w:rPr>
        <w:t>,</w:t>
      </w:r>
      <w:r w:rsidRPr="00A93B36">
        <w:rPr>
          <w:rFonts w:hint="eastAsia"/>
          <w:lang w:eastAsia="zh-CN"/>
        </w:rPr>
        <w:t xml:space="preserve"> reach</w:t>
      </w:r>
      <w:r w:rsidRPr="00A93B36">
        <w:rPr>
          <w:lang w:eastAsia="zh-CN"/>
        </w:rPr>
        <w:t>ing</w:t>
      </w:r>
      <w:r w:rsidRPr="00A93B36">
        <w:rPr>
          <w:rFonts w:hint="eastAsia"/>
          <w:lang w:eastAsia="zh-CN"/>
        </w:rPr>
        <w:t xml:space="preserve"> </w:t>
      </w:r>
      <w:r w:rsidRPr="00A93B36">
        <w:rPr>
          <w:lang w:eastAsia="zh-CN"/>
        </w:rPr>
        <w:t>its</w:t>
      </w:r>
      <w:r w:rsidRPr="00A93B36">
        <w:rPr>
          <w:rFonts w:hint="eastAsia"/>
          <w:lang w:eastAsia="zh-CN"/>
        </w:rPr>
        <w:t xml:space="preserve"> highest point at the end of inspirat</w:t>
      </w:r>
      <w:r w:rsidRPr="00A93B36">
        <w:rPr>
          <w:lang w:eastAsia="zh-CN"/>
        </w:rPr>
        <w:t>ion</w:t>
      </w:r>
      <w:r w:rsidRPr="00A93B36">
        <w:rPr>
          <w:rFonts w:hint="eastAsia"/>
          <w:lang w:eastAsia="zh-CN"/>
        </w:rPr>
        <w:t xml:space="preserve">. </w:t>
      </w:r>
    </w:p>
    <w:p w:rsidR="00BC1C72" w:rsidRPr="00A93B36" w:rsidRDefault="00F65772" w:rsidP="00BC1C72">
      <w:pPr>
        <w:pStyle w:val="ac"/>
      </w:pPr>
      <w:r w:rsidRPr="00F65772">
        <w:rPr>
          <w:noProof/>
        </w:rPr>
        <w:drawing>
          <wp:inline distT="0" distB="0" distL="0" distR="0">
            <wp:extent cx="1404620" cy="1104900"/>
            <wp:effectExtent l="0" t="0" r="508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22" cstate="print"/>
                    <a:srcRect/>
                    <a:stretch>
                      <a:fillRect/>
                    </a:stretch>
                  </pic:blipFill>
                  <pic:spPr bwMode="auto">
                    <a:xfrm>
                      <a:off x="0" y="0"/>
                      <a:ext cx="1404620" cy="1104900"/>
                    </a:xfrm>
                    <a:prstGeom prst="rect">
                      <a:avLst/>
                    </a:prstGeom>
                    <a:noFill/>
                    <a:ln w="9525">
                      <a:noFill/>
                      <a:miter lim="800000"/>
                      <a:headEnd/>
                      <a:tailEnd/>
                    </a:ln>
                  </pic:spPr>
                </pic:pic>
              </a:graphicData>
            </a:graphic>
          </wp:inline>
        </w:drawing>
      </w:r>
      <w:r w:rsidRPr="00F65772">
        <w:rPr>
          <w:noProof/>
        </w:rPr>
        <w:drawing>
          <wp:inline distT="0" distB="0" distL="0" distR="0">
            <wp:extent cx="1404620" cy="1163320"/>
            <wp:effectExtent l="19050" t="0" r="508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23" cstate="print"/>
                    <a:srcRect/>
                    <a:stretch>
                      <a:fillRect/>
                    </a:stretch>
                  </pic:blipFill>
                  <pic:spPr bwMode="auto">
                    <a:xfrm>
                      <a:off x="0" y="0"/>
                      <a:ext cx="1404620" cy="1163320"/>
                    </a:xfrm>
                    <a:prstGeom prst="rect">
                      <a:avLst/>
                    </a:prstGeom>
                    <a:noFill/>
                    <a:ln w="9525">
                      <a:noFill/>
                      <a:miter lim="800000"/>
                      <a:headEnd/>
                      <a:tailEnd/>
                    </a:ln>
                  </pic:spPr>
                </pic:pic>
              </a:graphicData>
            </a:graphic>
          </wp:inline>
        </w:drawing>
      </w:r>
    </w:p>
    <w:p w:rsidR="00BC1C72" w:rsidRPr="00A93B36" w:rsidRDefault="00BC1C72" w:rsidP="00BC1C72">
      <w:pPr>
        <w:pStyle w:val="ac"/>
      </w:pPr>
      <w:r w:rsidRPr="00A93B36">
        <w:rPr>
          <w:rFonts w:hint="eastAsia"/>
        </w:rPr>
        <w:t>a) Anatomical structure                   b) Geometry model</w:t>
      </w:r>
    </w:p>
    <w:p w:rsidR="00BC1C72" w:rsidRPr="00A93B36" w:rsidRDefault="00BC1C72" w:rsidP="00BC1C72">
      <w:pPr>
        <w:pStyle w:val="ac"/>
      </w:pPr>
      <w:r w:rsidRPr="00A93B36">
        <w:rPr>
          <w:rFonts w:hint="eastAsia"/>
        </w:rPr>
        <w:t>Fig. 6 Respiratory modeling of the lung</w:t>
      </w:r>
    </w:p>
    <w:p w:rsidR="00B254CE" w:rsidRPr="00A93B36" w:rsidRDefault="00B254CE" w:rsidP="00BC1C72">
      <w:pPr>
        <w:pStyle w:val="ac"/>
      </w:pPr>
    </w:p>
    <w:p w:rsidR="00BC1C72" w:rsidRPr="00A93B36" w:rsidRDefault="00BC1C72" w:rsidP="00995E10">
      <w:pPr>
        <w:pStyle w:val="Text"/>
      </w:pPr>
      <w:r w:rsidRPr="00A93B36">
        <w:rPr>
          <w:rFonts w:hint="eastAsia"/>
        </w:rPr>
        <w:t>Assum</w:t>
      </w:r>
      <w:r w:rsidRPr="00A93B36">
        <w:t>ing</w:t>
      </w:r>
      <w:r w:rsidRPr="00A93B36">
        <w:rPr>
          <w:rFonts w:hint="eastAsia"/>
        </w:rPr>
        <w:t xml:space="preserve"> </w:t>
      </w:r>
      <w:r w:rsidRPr="00A93B36">
        <w:t xml:space="preserve">that </w:t>
      </w:r>
      <w:r w:rsidRPr="00A93B36">
        <w:rPr>
          <w:rFonts w:hint="eastAsia"/>
        </w:rPr>
        <w:t>the tidal volume of the ventilator is</w:t>
      </w:r>
      <w:r w:rsidRPr="00A93B36">
        <w:rPr>
          <w:rFonts w:hint="eastAsia"/>
          <w:lang w:eastAsia="zh-CN"/>
        </w:rPr>
        <w:t xml:space="preserve"> </w:t>
      </w:r>
      <w:r w:rsidRPr="00A93B36">
        <w:rPr>
          <w:rFonts w:hint="eastAsia"/>
          <w:i/>
          <w:lang w:eastAsia="zh-CN"/>
        </w:rPr>
        <w:t>V</w:t>
      </w:r>
      <w:r w:rsidRPr="00A93B36">
        <w:t xml:space="preserve">, </w:t>
      </w:r>
      <w:r w:rsidRPr="00A93B36">
        <w:rPr>
          <w:rFonts w:hint="eastAsia"/>
        </w:rPr>
        <w:t xml:space="preserve">we </w:t>
      </w:r>
      <w:r w:rsidRPr="00A93B36">
        <w:t>obtain,</w:t>
      </w:r>
    </w:p>
    <w:p w:rsidR="00BC1C72" w:rsidRDefault="00BC1C72" w:rsidP="00BC1C72">
      <w:pPr>
        <w:wordWrap w:val="0"/>
        <w:ind w:firstLine="300"/>
        <w:jc w:val="right"/>
        <w:rPr>
          <w:lang w:eastAsia="zh-CN"/>
        </w:rPr>
      </w:pPr>
      <w:r w:rsidRPr="00A93B36">
        <w:rPr>
          <w:rFonts w:hint="eastAsia"/>
          <w:lang w:eastAsia="zh-CN"/>
        </w:rPr>
        <w:lastRenderedPageBreak/>
        <w:t xml:space="preserve">    </w:t>
      </w:r>
      <w:r w:rsidRPr="00A93B36">
        <w:rPr>
          <w:position w:val="-24"/>
          <w:lang w:eastAsia="zh-CN"/>
        </w:rPr>
        <w:object w:dxaOrig="1620" w:dyaOrig="620">
          <v:shape id="_x0000_i1029" type="#_x0000_t75" style="width:59.75pt;height:22.4pt" o:ole="">
            <v:imagedata r:id="rId24" o:title=""/>
          </v:shape>
          <o:OLEObject Type="Embed" ProgID="Equation.DSMT4" ShapeID="_x0000_i1029" DrawAspect="Content" ObjectID="_1474878444" r:id="rId25"/>
        </w:object>
      </w:r>
      <w:r w:rsidRPr="00A93B36">
        <w:rPr>
          <w:rFonts w:hint="eastAsia"/>
          <w:lang w:eastAsia="zh-CN"/>
        </w:rPr>
        <w:t xml:space="preserve">                              (4)</w:t>
      </w:r>
    </w:p>
    <w:p w:rsidR="00000000" w:rsidRDefault="00F05284">
      <w:pPr>
        <w:ind w:firstLine="300"/>
        <w:jc w:val="right"/>
        <w:rPr>
          <w:lang w:eastAsia="zh-CN"/>
        </w:rPr>
      </w:pPr>
    </w:p>
    <w:p w:rsidR="00B96C9F" w:rsidRPr="00A93B36" w:rsidRDefault="00BC1C72" w:rsidP="00995E10">
      <w:pPr>
        <w:pStyle w:val="Text"/>
        <w:ind w:firstLine="0"/>
        <w:rPr>
          <w:lang w:eastAsia="zh-CN"/>
        </w:rPr>
      </w:pPr>
      <w:proofErr w:type="gramStart"/>
      <w:r w:rsidRPr="00A93B36">
        <w:rPr>
          <w:rFonts w:hint="eastAsia"/>
          <w:lang w:eastAsia="zh-CN"/>
        </w:rPr>
        <w:t>w</w:t>
      </w:r>
      <w:r w:rsidRPr="00A93B36">
        <w:rPr>
          <w:lang w:eastAsia="zh-CN"/>
        </w:rPr>
        <w:t>here</w:t>
      </w:r>
      <w:proofErr w:type="gramEnd"/>
      <w:r w:rsidRPr="00A93B36">
        <w:rPr>
          <w:rFonts w:hint="eastAsia"/>
          <w:lang w:eastAsia="zh-CN"/>
        </w:rPr>
        <w:t xml:space="preserve"> </w:t>
      </w:r>
      <w:r w:rsidRPr="00A93B36">
        <w:rPr>
          <w:rFonts w:hint="eastAsia"/>
          <w:i/>
          <w:lang w:eastAsia="zh-CN"/>
        </w:rPr>
        <w:t xml:space="preserve">l </w:t>
      </w:r>
      <w:r w:rsidRPr="00A93B36">
        <w:rPr>
          <w:rFonts w:hint="eastAsia"/>
        </w:rPr>
        <w:t>is</w:t>
      </w:r>
      <w:r w:rsidRPr="00A93B36">
        <w:rPr>
          <w:rFonts w:hint="eastAsia"/>
          <w:lang w:eastAsia="zh-CN"/>
        </w:rPr>
        <w:t xml:space="preserve"> the length of the lung. After </w:t>
      </w:r>
      <w:r w:rsidRPr="00A93B36">
        <w:rPr>
          <w:lang w:eastAsia="zh-CN"/>
        </w:rPr>
        <w:t>simplifying</w:t>
      </w:r>
      <w:r w:rsidRPr="00A93B36">
        <w:rPr>
          <w:rFonts w:hint="eastAsia"/>
          <w:lang w:eastAsia="zh-CN"/>
        </w:rPr>
        <w:t>,</w:t>
      </w:r>
    </w:p>
    <w:p w:rsidR="00BC1C72" w:rsidRPr="00A93B36" w:rsidRDefault="00BC1C72" w:rsidP="00BC1C72">
      <w:pPr>
        <w:wordWrap w:val="0"/>
        <w:ind w:firstLine="300"/>
        <w:jc w:val="right"/>
        <w:rPr>
          <w:lang w:eastAsia="zh-CN"/>
        </w:rPr>
      </w:pPr>
      <w:r w:rsidRPr="00A93B36">
        <w:rPr>
          <w:rFonts w:hint="eastAsia"/>
          <w:lang w:eastAsia="zh-CN"/>
        </w:rPr>
        <w:t xml:space="preserve">            </w:t>
      </w:r>
      <w:r w:rsidRPr="00A93B36">
        <w:rPr>
          <w:position w:val="-84"/>
          <w:lang w:eastAsia="zh-CN"/>
        </w:rPr>
        <w:object w:dxaOrig="2299" w:dyaOrig="1840">
          <v:shape id="_x0000_i1030" type="#_x0000_t75" style="width:81.5pt;height:64.55pt" o:ole="">
            <v:imagedata r:id="rId26" o:title=""/>
          </v:shape>
          <o:OLEObject Type="Embed" ProgID="Equation.DSMT4" ShapeID="_x0000_i1030" DrawAspect="Content" ObjectID="_1474878445" r:id="rId27"/>
        </w:object>
      </w:r>
      <w:r w:rsidRPr="00A93B36">
        <w:rPr>
          <w:rFonts w:hint="eastAsia"/>
          <w:lang w:eastAsia="zh-CN"/>
        </w:rPr>
        <w:t xml:space="preserve">                           (5)</w:t>
      </w:r>
    </w:p>
    <w:p w:rsidR="00BC1C72" w:rsidRPr="00A93B36" w:rsidRDefault="00BC1C72" w:rsidP="00995E10">
      <w:pPr>
        <w:pStyle w:val="Text"/>
        <w:rPr>
          <w:lang w:eastAsia="zh-CN"/>
        </w:rPr>
      </w:pPr>
      <w:r w:rsidRPr="00A93B36">
        <w:rPr>
          <w:rFonts w:hint="eastAsia"/>
          <w:lang w:eastAsia="zh-CN"/>
        </w:rPr>
        <w:t>This means the position of the spine is proportional to the volume of the ventilator.</w:t>
      </w:r>
    </w:p>
    <w:p w:rsidR="00BC1C72" w:rsidRDefault="00BC1C72" w:rsidP="00BC1C72">
      <w:pPr>
        <w:wordWrap w:val="0"/>
        <w:ind w:firstLine="300"/>
        <w:jc w:val="right"/>
        <w:rPr>
          <w:lang w:eastAsia="zh-CN"/>
        </w:rPr>
      </w:pPr>
      <w:r w:rsidRPr="00A93B36">
        <w:rPr>
          <w:position w:val="-6"/>
          <w:lang w:eastAsia="zh-CN"/>
        </w:rPr>
        <w:object w:dxaOrig="1219" w:dyaOrig="279">
          <v:shape id="_x0000_i1031" type="#_x0000_t75" style="width:48.25pt;height:10.85pt" o:ole="">
            <v:imagedata r:id="rId28" o:title=""/>
          </v:shape>
          <o:OLEObject Type="Embed" ProgID="Equation.DSMT4" ShapeID="_x0000_i1031" DrawAspect="Content" ObjectID="_1474878446" r:id="rId29"/>
        </w:object>
      </w:r>
      <w:r w:rsidRPr="00A93B36">
        <w:rPr>
          <w:rFonts w:hint="eastAsia"/>
          <w:lang w:eastAsia="zh-CN"/>
        </w:rPr>
        <w:t xml:space="preserve">                                    (6)</w:t>
      </w:r>
    </w:p>
    <w:p w:rsidR="00000000" w:rsidRDefault="00F05284">
      <w:pPr>
        <w:ind w:firstLine="300"/>
        <w:jc w:val="right"/>
        <w:rPr>
          <w:lang w:eastAsia="zh-CN"/>
        </w:rPr>
      </w:pPr>
    </w:p>
    <w:p w:rsidR="00B96C9F" w:rsidRPr="00A93B36" w:rsidRDefault="00BC1C72" w:rsidP="00995E10">
      <w:pPr>
        <w:pStyle w:val="Text"/>
        <w:rPr>
          <w:lang w:eastAsia="zh-CN"/>
        </w:rPr>
      </w:pPr>
      <w:r w:rsidRPr="00A93B36">
        <w:rPr>
          <w:rFonts w:hint="eastAsia"/>
        </w:rPr>
        <w:t>Next, we derive the relationship between the altitude of a spine and time</w:t>
      </w:r>
      <w:r w:rsidRPr="00A93B36">
        <w:t>,</w:t>
      </w:r>
      <w:r w:rsidRPr="00A93B36">
        <w:rPr>
          <w:rFonts w:hint="eastAsia"/>
        </w:rPr>
        <w:t xml:space="preserve"> based on the square flow wave, which is used most in experiments. </w:t>
      </w:r>
      <w:r w:rsidRPr="00A93B36">
        <w:rPr>
          <w:rFonts w:hint="eastAsia"/>
          <w:lang w:eastAsia="zh-CN"/>
        </w:rPr>
        <w:t>T</w:t>
      </w:r>
      <w:r w:rsidRPr="00A93B36">
        <w:rPr>
          <w:rFonts w:hint="eastAsia"/>
        </w:rPr>
        <w:t xml:space="preserve">he </w:t>
      </w:r>
      <w:r w:rsidRPr="00A93B36">
        <w:rPr>
          <w:rFonts w:hint="eastAsia"/>
          <w:lang w:eastAsia="zh-CN"/>
        </w:rPr>
        <w:t>average</w:t>
      </w:r>
      <w:r w:rsidRPr="00A93B36">
        <w:rPr>
          <w:rFonts w:hint="eastAsia"/>
        </w:rPr>
        <w:t xml:space="preserve"> value of a normal adult</w:t>
      </w:r>
      <w:r w:rsidRPr="00A93B36">
        <w:t>’</w:t>
      </w:r>
      <w:r w:rsidRPr="00A93B36">
        <w:rPr>
          <w:rFonts w:hint="eastAsia"/>
        </w:rPr>
        <w:t>s respiratory frequency</w:t>
      </w:r>
      <w:r w:rsidRPr="00A93B36">
        <w:t>,</w:t>
      </w:r>
      <w:r w:rsidRPr="00A93B36">
        <w:rPr>
          <w:rFonts w:hint="eastAsia"/>
        </w:rPr>
        <w:t xml:space="preserve"> 18 times per minute</w:t>
      </w:r>
      <w:r w:rsidRPr="00A93B36">
        <w:t>,</w:t>
      </w:r>
      <w:r w:rsidRPr="00A93B36">
        <w:rPr>
          <w:rFonts w:hint="eastAsia"/>
        </w:rPr>
        <w:t xml:space="preserve"> </w:t>
      </w:r>
      <w:r w:rsidRPr="00A93B36">
        <w:rPr>
          <w:rFonts w:hint="eastAsia"/>
          <w:lang w:eastAsia="zh-CN"/>
        </w:rPr>
        <w:t xml:space="preserve">is chosen </w:t>
      </w:r>
      <w:r w:rsidRPr="00A93B36">
        <w:rPr>
          <w:rFonts w:hint="eastAsia"/>
        </w:rPr>
        <w:t xml:space="preserve">as the modeling parameter. In the square wave, the flow stays constant during the inspiratory stage and decreases exponentially until the end of the cycle during the expiratory stage. According to </w:t>
      </w:r>
      <w:r w:rsidRPr="00A93B36">
        <w:t xml:space="preserve">the </w:t>
      </w:r>
      <w:r w:rsidRPr="00A93B36">
        <w:rPr>
          <w:rFonts w:hint="eastAsia"/>
        </w:rPr>
        <w:t>properties of the square wave in Fig.</w:t>
      </w:r>
      <w:r w:rsidRPr="00A93B36">
        <w:t xml:space="preserve"> </w:t>
      </w:r>
      <w:r w:rsidRPr="00A93B36">
        <w:rPr>
          <w:rFonts w:hint="eastAsia"/>
          <w:lang w:eastAsia="zh-CN"/>
        </w:rPr>
        <w:t>5</w:t>
      </w:r>
      <w:r w:rsidRPr="00A93B36">
        <w:rPr>
          <w:rFonts w:hint="eastAsia"/>
        </w:rPr>
        <w:t xml:space="preserve">, </w:t>
      </w:r>
      <w:proofErr w:type="gramStart"/>
      <w:r w:rsidR="002560F6" w:rsidRPr="00A93B36">
        <w:rPr>
          <w:i/>
        </w:rPr>
        <w:t>F</w:t>
      </w:r>
      <w:r w:rsidR="002560F6" w:rsidRPr="00A93B36">
        <w:t>(</w:t>
      </w:r>
      <w:proofErr w:type="gramEnd"/>
      <w:r w:rsidRPr="00A93B36">
        <w:rPr>
          <w:rFonts w:hint="eastAsia"/>
          <w:i/>
        </w:rPr>
        <w:t>t</w:t>
      </w:r>
      <w:r w:rsidRPr="00A93B36">
        <w:rPr>
          <w:rFonts w:hint="eastAsia"/>
        </w:rPr>
        <w:t>) can be expressed as</w:t>
      </w:r>
      <w:r w:rsidRPr="00A93B36">
        <w:t>,</w:t>
      </w:r>
    </w:p>
    <w:p w:rsidR="00B96C9F" w:rsidRPr="00A93B36" w:rsidRDefault="00BC1C72" w:rsidP="00BC1C72">
      <w:pPr>
        <w:wordWrap w:val="0"/>
        <w:ind w:firstLine="300"/>
        <w:jc w:val="right"/>
        <w:rPr>
          <w:lang w:eastAsia="zh-CN"/>
        </w:rPr>
      </w:pPr>
      <w:r w:rsidRPr="00A93B36">
        <w:rPr>
          <w:position w:val="-46"/>
        </w:rPr>
        <w:object w:dxaOrig="3620" w:dyaOrig="1040">
          <v:shape id="_x0000_i1032" type="#_x0000_t75" style="width:135.15pt;height:39.4pt" o:ole="">
            <v:imagedata r:id="rId30" o:title=""/>
          </v:shape>
          <o:OLEObject Type="Embed" ProgID="Equation.DSMT4" ShapeID="_x0000_i1032" DrawAspect="Content" ObjectID="_1474878447" r:id="rId31"/>
        </w:object>
      </w:r>
      <w:r w:rsidRPr="00A93B36">
        <w:rPr>
          <w:rFonts w:hint="eastAsia"/>
        </w:rPr>
        <w:t xml:space="preserve">    </w:t>
      </w:r>
      <w:r w:rsidRPr="00A93B36">
        <w:rPr>
          <w:rFonts w:hint="eastAsia"/>
          <w:lang w:eastAsia="zh-CN"/>
        </w:rPr>
        <w:t xml:space="preserve">        </w:t>
      </w:r>
      <w:r w:rsidRPr="00A93B36">
        <w:rPr>
          <w:rFonts w:hint="eastAsia"/>
        </w:rPr>
        <w:t xml:space="preserve"> </w:t>
      </w:r>
      <w:r w:rsidRPr="00A93B36">
        <w:rPr>
          <w:rFonts w:hint="eastAsia"/>
          <w:lang w:eastAsia="zh-CN"/>
        </w:rPr>
        <w:t xml:space="preserve"> </w:t>
      </w:r>
      <w:r w:rsidRPr="00A93B36">
        <w:rPr>
          <w:rFonts w:hint="eastAsia"/>
        </w:rPr>
        <w:t xml:space="preserve">   (</w:t>
      </w:r>
      <w:r w:rsidRPr="00A93B36">
        <w:rPr>
          <w:rFonts w:hint="eastAsia"/>
          <w:lang w:eastAsia="zh-CN"/>
        </w:rPr>
        <w:t>7</w:t>
      </w:r>
      <w:r w:rsidRPr="00A93B36">
        <w:rPr>
          <w:rFonts w:hint="eastAsia"/>
        </w:rPr>
        <w:t>)</w:t>
      </w:r>
    </w:p>
    <w:p w:rsidR="00BC1C72" w:rsidRPr="00A93B36" w:rsidRDefault="00BC1C72" w:rsidP="00995E10">
      <w:pPr>
        <w:pStyle w:val="Text"/>
        <w:rPr>
          <w:szCs w:val="24"/>
          <w:lang w:eastAsia="zh-CN"/>
        </w:rPr>
      </w:pPr>
      <w:r w:rsidRPr="00A93B36">
        <w:rPr>
          <w:rFonts w:hint="eastAsia"/>
          <w:szCs w:val="24"/>
          <w:lang w:eastAsia="zh-CN"/>
        </w:rPr>
        <w:t>The</w:t>
      </w:r>
      <w:r w:rsidRPr="00A93B36">
        <w:rPr>
          <w:rFonts w:hint="eastAsia"/>
          <w:szCs w:val="24"/>
        </w:rPr>
        <w:t xml:space="preserve"> tidal volume </w:t>
      </w:r>
      <w:proofErr w:type="gramStart"/>
      <w:r w:rsidR="002560F6" w:rsidRPr="00A93B36">
        <w:rPr>
          <w:i/>
          <w:szCs w:val="24"/>
          <w:lang w:eastAsia="zh-CN"/>
        </w:rPr>
        <w:t>V</w:t>
      </w:r>
      <w:r w:rsidR="002560F6" w:rsidRPr="00A93B36">
        <w:rPr>
          <w:szCs w:val="24"/>
          <w:lang w:eastAsia="zh-CN"/>
        </w:rPr>
        <w:t>(</w:t>
      </w:r>
      <w:proofErr w:type="gramEnd"/>
      <w:r w:rsidRPr="00A93B36">
        <w:rPr>
          <w:rFonts w:hint="eastAsia"/>
          <w:i/>
          <w:szCs w:val="24"/>
          <w:lang w:eastAsia="zh-CN"/>
        </w:rPr>
        <w:t>t</w:t>
      </w:r>
      <w:r w:rsidR="002560F6" w:rsidRPr="00A93B36">
        <w:rPr>
          <w:rFonts w:hint="eastAsia"/>
          <w:szCs w:val="24"/>
          <w:lang w:eastAsia="zh-CN"/>
        </w:rPr>
        <w:t xml:space="preserve">) </w:t>
      </w:r>
      <w:r w:rsidRPr="00A93B36">
        <w:rPr>
          <w:rFonts w:hint="eastAsia"/>
          <w:szCs w:val="24"/>
          <w:lang w:eastAsia="zh-CN"/>
        </w:rPr>
        <w:t>can be obtained</w:t>
      </w:r>
      <w:r w:rsidRPr="00A93B36">
        <w:rPr>
          <w:rFonts w:hint="eastAsia"/>
          <w:szCs w:val="24"/>
        </w:rPr>
        <w:t xml:space="preserve"> by integration of the flow wave. The tidal volumes during inspiratory and expiratory are equal, so the whole tidal volume of a respiratory cycle is zero.</w:t>
      </w:r>
    </w:p>
    <w:p w:rsidR="00B96C9F" w:rsidRPr="00A93B36" w:rsidRDefault="00BC1C72" w:rsidP="00BC1C72">
      <w:pPr>
        <w:ind w:firstLine="300"/>
        <w:rPr>
          <w:lang w:eastAsia="zh-CN"/>
        </w:rPr>
      </w:pPr>
      <w:r w:rsidRPr="00A93B36">
        <w:rPr>
          <w:position w:val="-60"/>
        </w:rPr>
        <w:object w:dxaOrig="5560" w:dyaOrig="1320">
          <v:shape id="_x0000_i1033" type="#_x0000_t75" style="width:196.3pt;height:46.85pt" o:ole="">
            <v:imagedata r:id="rId32" o:title=""/>
          </v:shape>
          <o:OLEObject Type="Embed" ProgID="Equation.DSMT4" ShapeID="_x0000_i1033" DrawAspect="Content" ObjectID="_1474878448" r:id="rId33"/>
        </w:object>
      </w:r>
      <w:r w:rsidRPr="00A93B36">
        <w:rPr>
          <w:rFonts w:hint="eastAsia"/>
        </w:rPr>
        <w:t xml:space="preserve"> </w:t>
      </w:r>
      <w:r w:rsidRPr="00A93B36">
        <w:rPr>
          <w:rFonts w:hint="eastAsia"/>
          <w:lang w:eastAsia="zh-CN"/>
        </w:rPr>
        <w:t xml:space="preserve">  </w:t>
      </w:r>
      <w:r w:rsidRPr="00A93B36">
        <w:rPr>
          <w:rFonts w:hint="eastAsia"/>
        </w:rPr>
        <w:t xml:space="preserve">    (</w:t>
      </w:r>
      <w:r w:rsidRPr="00A93B36">
        <w:rPr>
          <w:rFonts w:hint="eastAsia"/>
          <w:lang w:eastAsia="zh-CN"/>
        </w:rPr>
        <w:t>8</w:t>
      </w:r>
      <w:r w:rsidRPr="00A93B36">
        <w:rPr>
          <w:rFonts w:hint="eastAsia"/>
        </w:rPr>
        <w:t>)</w:t>
      </w:r>
    </w:p>
    <w:p w:rsidR="00BC1C72" w:rsidRPr="00A93B36" w:rsidRDefault="00BC1C72" w:rsidP="00995E10">
      <w:pPr>
        <w:pStyle w:val="Text"/>
        <w:rPr>
          <w:szCs w:val="24"/>
          <w:lang w:eastAsia="zh-CN"/>
        </w:rPr>
      </w:pPr>
      <w:r w:rsidRPr="00A93B36">
        <w:rPr>
          <w:rFonts w:hint="eastAsia"/>
          <w:szCs w:val="24"/>
        </w:rPr>
        <w:t>Among the passive respiratory of a human being, the amplitude of the SPM is a</w:t>
      </w:r>
      <w:r w:rsidRPr="00A93B36">
        <w:rPr>
          <w:szCs w:val="24"/>
        </w:rPr>
        <w:t>pproximately</w:t>
      </w:r>
      <w:r w:rsidRPr="00A93B36">
        <w:rPr>
          <w:rFonts w:hint="eastAsia"/>
          <w:szCs w:val="24"/>
        </w:rPr>
        <w:t xml:space="preserve"> proportional with the tidal volume.</w:t>
      </w:r>
    </w:p>
    <w:p w:rsidR="00BC1C72" w:rsidRPr="00A93B36" w:rsidRDefault="00BC1C72" w:rsidP="00BC1C72">
      <w:pPr>
        <w:wordWrap w:val="0"/>
        <w:ind w:firstLineChars="800" w:firstLine="1600"/>
        <w:jc w:val="right"/>
        <w:rPr>
          <w:lang w:eastAsia="zh-CN"/>
        </w:rPr>
      </w:pPr>
      <w:r w:rsidRPr="00A93B36">
        <w:rPr>
          <w:position w:val="-10"/>
        </w:rPr>
        <w:object w:dxaOrig="1340" w:dyaOrig="320">
          <v:shape id="_x0000_i1034" type="#_x0000_t75" style="width:46.2pt;height:11.55pt" o:ole="">
            <v:imagedata r:id="rId34" o:title=""/>
          </v:shape>
          <o:OLEObject Type="Embed" ProgID="Equation.DSMT4" ShapeID="_x0000_i1034" DrawAspect="Content" ObjectID="_1474878449" r:id="rId35"/>
        </w:object>
      </w:r>
      <w:r w:rsidRPr="00A93B36">
        <w:rPr>
          <w:rFonts w:hint="eastAsia"/>
        </w:rPr>
        <w:t xml:space="preserve">                                  (</w:t>
      </w:r>
      <w:r w:rsidRPr="00A93B36">
        <w:rPr>
          <w:rFonts w:hint="eastAsia"/>
          <w:lang w:eastAsia="zh-CN"/>
        </w:rPr>
        <w:t>9</w:t>
      </w:r>
      <w:r w:rsidRPr="00A93B36">
        <w:rPr>
          <w:rFonts w:hint="eastAsia"/>
        </w:rPr>
        <w:t>)</w:t>
      </w:r>
    </w:p>
    <w:p w:rsidR="00BC1C72" w:rsidRPr="00A93B36" w:rsidRDefault="00BC1C72" w:rsidP="00BC1C72">
      <w:pPr>
        <w:wordWrap w:val="0"/>
        <w:ind w:firstLineChars="800" w:firstLine="1600"/>
        <w:jc w:val="right"/>
        <w:rPr>
          <w:lang w:eastAsia="zh-CN"/>
        </w:rPr>
      </w:pPr>
    </w:p>
    <w:p w:rsidR="00B96C9F" w:rsidRPr="00A93B36" w:rsidRDefault="00BC1C72" w:rsidP="00995E10">
      <w:pPr>
        <w:pStyle w:val="Text"/>
        <w:rPr>
          <w:szCs w:val="24"/>
          <w:lang w:eastAsia="zh-CN"/>
        </w:rPr>
      </w:pPr>
      <w:r w:rsidRPr="00A93B36">
        <w:rPr>
          <w:rFonts w:hint="eastAsia"/>
          <w:szCs w:val="24"/>
        </w:rPr>
        <w:t xml:space="preserve">Therefore, we can </w:t>
      </w:r>
      <w:r w:rsidRPr="00A93B36">
        <w:rPr>
          <w:rFonts w:hint="eastAsia"/>
          <w:szCs w:val="24"/>
          <w:lang w:eastAsia="zh-CN"/>
        </w:rPr>
        <w:t>obtain</w:t>
      </w:r>
      <w:r w:rsidRPr="00A93B36">
        <w:rPr>
          <w:rFonts w:hint="eastAsia"/>
          <w:szCs w:val="24"/>
        </w:rPr>
        <w:t xml:space="preserve"> the altitude of a spine</w:t>
      </w:r>
      <w:r w:rsidRPr="00A93B36">
        <w:rPr>
          <w:rFonts w:hint="eastAsia"/>
          <w:szCs w:val="24"/>
          <w:lang w:eastAsia="zh-CN"/>
        </w:rPr>
        <w:t xml:space="preserve">, </w:t>
      </w:r>
    </w:p>
    <w:p w:rsidR="00B96C9F" w:rsidRPr="00A93B36" w:rsidRDefault="00BC1C72" w:rsidP="00BC1C72">
      <w:pPr>
        <w:wordWrap w:val="0"/>
        <w:ind w:firstLine="300"/>
        <w:jc w:val="right"/>
        <w:rPr>
          <w:lang w:eastAsia="zh-CN"/>
        </w:rPr>
      </w:pPr>
      <w:r w:rsidRPr="00A93B36">
        <w:rPr>
          <w:position w:val="-60"/>
        </w:rPr>
        <w:object w:dxaOrig="5360" w:dyaOrig="1320">
          <v:shape id="_x0000_i1035" type="#_x0000_t75" style="width:189.5pt;height:46.85pt" o:ole="">
            <v:imagedata r:id="rId36" o:title=""/>
          </v:shape>
          <o:OLEObject Type="Embed" ProgID="Equation.DSMT4" ShapeID="_x0000_i1035" DrawAspect="Content" ObjectID="_1474878450" r:id="rId37"/>
        </w:object>
      </w:r>
      <w:r w:rsidRPr="00A93B36">
        <w:rPr>
          <w:rFonts w:hint="eastAsia"/>
        </w:rPr>
        <w:t xml:space="preserve"> </w:t>
      </w:r>
      <w:r w:rsidRPr="00A93B36">
        <w:rPr>
          <w:rFonts w:hint="eastAsia"/>
          <w:lang w:eastAsia="zh-CN"/>
        </w:rPr>
        <w:t xml:space="preserve">      </w:t>
      </w:r>
      <w:r w:rsidRPr="00A93B36">
        <w:rPr>
          <w:rFonts w:hint="eastAsia"/>
        </w:rPr>
        <w:t>(</w:t>
      </w:r>
      <w:r w:rsidRPr="00A93B36">
        <w:rPr>
          <w:rFonts w:hint="eastAsia"/>
          <w:lang w:eastAsia="zh-CN"/>
        </w:rPr>
        <w:t>10</w:t>
      </w:r>
      <w:r w:rsidRPr="00A93B36">
        <w:rPr>
          <w:rFonts w:hint="eastAsia"/>
        </w:rPr>
        <w:t>)</w:t>
      </w:r>
    </w:p>
    <w:p w:rsidR="00BC1C72" w:rsidRPr="00A93B36" w:rsidRDefault="00BC1C72" w:rsidP="00995E10">
      <w:pPr>
        <w:pStyle w:val="Text"/>
      </w:pPr>
      <w:r w:rsidRPr="00A93B36">
        <w:t>This</w:t>
      </w:r>
      <w:r w:rsidRPr="00A93B36">
        <w:rPr>
          <w:rFonts w:hint="eastAsia"/>
        </w:rPr>
        <w:t xml:space="preserve"> is the drive equation of the moving platform. During the inspiratory stage, the spine altitude increases linearly to the maximum ending, and then decreases exponentially to zero during the expiratory stage.</w:t>
      </w:r>
    </w:p>
    <w:p w:rsidR="00E13F6C" w:rsidRPr="00A93B36" w:rsidRDefault="00BC1C72">
      <w:pPr>
        <w:pStyle w:val="1"/>
      </w:pPr>
      <w:r w:rsidRPr="00A93B36">
        <w:rPr>
          <w:rFonts w:hint="eastAsia"/>
          <w:szCs w:val="24"/>
          <w:lang w:eastAsia="zh-CN"/>
        </w:rPr>
        <w:t>Experiments</w:t>
      </w:r>
    </w:p>
    <w:p w:rsidR="00E13F6C" w:rsidRPr="00A93B36" w:rsidRDefault="00BC1C72" w:rsidP="00120D5D">
      <w:pPr>
        <w:pStyle w:val="Text"/>
        <w:ind w:firstLineChars="100" w:firstLine="200"/>
        <w:rPr>
          <w:lang w:eastAsia="zh-CN"/>
        </w:rPr>
      </w:pPr>
      <w:r w:rsidRPr="00A93B36">
        <w:rPr>
          <w:rFonts w:hint="eastAsia"/>
        </w:rPr>
        <w:t xml:space="preserve">This section has two subsections. One </w:t>
      </w:r>
      <w:r w:rsidRPr="00A93B36">
        <w:t>details</w:t>
      </w:r>
      <w:r w:rsidRPr="00A93B36">
        <w:rPr>
          <w:rFonts w:hint="eastAsia"/>
          <w:lang w:eastAsia="zh-CN"/>
        </w:rPr>
        <w:t xml:space="preserve"> the SPM simulation </w:t>
      </w:r>
      <w:r w:rsidRPr="00A93B36">
        <w:rPr>
          <w:rFonts w:hint="eastAsia"/>
        </w:rPr>
        <w:t xml:space="preserve">experiments </w:t>
      </w:r>
      <w:r w:rsidRPr="00A93B36">
        <w:t xml:space="preserve">to </w:t>
      </w:r>
      <w:r w:rsidRPr="00A93B36">
        <w:rPr>
          <w:rFonts w:hint="eastAsia"/>
        </w:rPr>
        <w:t>evaluat</w:t>
      </w:r>
      <w:r w:rsidRPr="00A93B36">
        <w:t>e</w:t>
      </w:r>
      <w:r w:rsidRPr="00A93B36">
        <w:rPr>
          <w:rFonts w:hint="eastAsia"/>
        </w:rPr>
        <w:t xml:space="preserve"> the </w:t>
      </w:r>
      <w:r w:rsidRPr="00A93B36">
        <w:rPr>
          <w:rFonts w:hint="eastAsia"/>
          <w:lang w:eastAsia="zh-CN"/>
        </w:rPr>
        <w:t>S</w:t>
      </w:r>
      <w:r w:rsidRPr="00A93B36">
        <w:rPr>
          <w:rFonts w:hint="eastAsia"/>
        </w:rPr>
        <w:t xml:space="preserve">PMS. The other </w:t>
      </w:r>
      <w:r w:rsidRPr="00A93B36">
        <w:t>describes</w:t>
      </w:r>
      <w:r w:rsidRPr="00A93B36">
        <w:rPr>
          <w:rFonts w:hint="eastAsia"/>
        </w:rPr>
        <w:t xml:space="preserve"> </w:t>
      </w:r>
      <w:r w:rsidRPr="00A93B36">
        <w:rPr>
          <w:rFonts w:hint="eastAsia"/>
          <w:lang w:eastAsia="zh-CN"/>
        </w:rPr>
        <w:t>respiratory motion</w:t>
      </w:r>
      <w:r w:rsidRPr="00A93B36">
        <w:rPr>
          <w:rFonts w:hint="eastAsia"/>
        </w:rPr>
        <w:t xml:space="preserve"> compensation</w:t>
      </w:r>
      <w:r w:rsidRPr="00A93B36">
        <w:rPr>
          <w:rFonts w:hint="eastAsia"/>
          <w:lang w:eastAsia="zh-CN"/>
        </w:rPr>
        <w:t xml:space="preserve"> experiment</w:t>
      </w:r>
      <w:r w:rsidRPr="00A93B36">
        <w:rPr>
          <w:rFonts w:hint="eastAsia"/>
        </w:rPr>
        <w:t xml:space="preserve"> </w:t>
      </w:r>
      <w:r w:rsidRPr="00A93B36">
        <w:rPr>
          <w:rFonts w:hint="eastAsia"/>
          <w:lang w:eastAsia="zh-CN"/>
        </w:rPr>
        <w:t xml:space="preserve">using </w:t>
      </w:r>
      <w:r w:rsidRPr="00A93B36">
        <w:rPr>
          <w:lang w:eastAsia="zh-CN"/>
        </w:rPr>
        <w:t xml:space="preserve">the </w:t>
      </w:r>
      <w:r w:rsidRPr="00A93B36">
        <w:rPr>
          <w:rFonts w:hint="eastAsia"/>
          <w:lang w:eastAsia="zh-CN"/>
        </w:rPr>
        <w:t>proposed method based on WFLC</w:t>
      </w:r>
      <w:r w:rsidRPr="00A93B36">
        <w:rPr>
          <w:rFonts w:hint="eastAsia"/>
        </w:rPr>
        <w:t xml:space="preserve"> on </w:t>
      </w:r>
      <w:r w:rsidRPr="00A93B36">
        <w:rPr>
          <w:rFonts w:hint="eastAsia"/>
          <w:lang w:eastAsia="zh-CN"/>
        </w:rPr>
        <w:t>a 3-axis Cartesian robot</w:t>
      </w:r>
      <w:r w:rsidRPr="00A93B36">
        <w:rPr>
          <w:rFonts w:hint="eastAsia"/>
        </w:rPr>
        <w:t>.</w:t>
      </w:r>
    </w:p>
    <w:p w:rsidR="00BC1C72" w:rsidRPr="00A93B36" w:rsidRDefault="00BC1C72" w:rsidP="00BC1C72">
      <w:pPr>
        <w:pStyle w:val="2"/>
      </w:pPr>
      <w:r w:rsidRPr="00A93B36">
        <w:rPr>
          <w:rFonts w:hint="eastAsia"/>
          <w:lang w:eastAsia="zh-CN"/>
        </w:rPr>
        <w:lastRenderedPageBreak/>
        <w:t>Spinal Physiological Motion Simulation</w:t>
      </w:r>
    </w:p>
    <w:p w:rsidR="00BC1C72" w:rsidRDefault="00BC1C72" w:rsidP="00120D5D">
      <w:pPr>
        <w:ind w:firstLineChars="100" w:firstLine="200"/>
        <w:jc w:val="both"/>
        <w:rPr>
          <w:lang w:eastAsia="zh-CN"/>
        </w:rPr>
      </w:pPr>
      <w:r w:rsidRPr="00A93B36">
        <w:rPr>
          <w:rFonts w:hint="eastAsia"/>
          <w:szCs w:val="24"/>
          <w:lang w:eastAsia="zh-CN"/>
        </w:rPr>
        <w:t>F</w:t>
      </w:r>
      <w:r w:rsidRPr="00A93B36">
        <w:rPr>
          <w:rFonts w:hint="eastAsia"/>
          <w:szCs w:val="24"/>
        </w:rPr>
        <w:t>ig.</w:t>
      </w:r>
      <w:r w:rsidRPr="00A93B36">
        <w:rPr>
          <w:rFonts w:hint="eastAsia"/>
          <w:szCs w:val="24"/>
          <w:lang w:eastAsia="zh-CN"/>
        </w:rPr>
        <w:t xml:space="preserve"> 7a</w:t>
      </w:r>
      <w:r w:rsidRPr="00A93B36">
        <w:rPr>
          <w:rFonts w:hint="eastAsia"/>
          <w:szCs w:val="24"/>
        </w:rPr>
        <w:t xml:space="preserve"> shows the validation experiments </w:t>
      </w:r>
      <w:r w:rsidRPr="00A93B36">
        <w:rPr>
          <w:szCs w:val="24"/>
        </w:rPr>
        <w:t xml:space="preserve">for </w:t>
      </w:r>
      <w:r w:rsidRPr="00A93B36">
        <w:rPr>
          <w:rFonts w:hint="eastAsia"/>
          <w:szCs w:val="24"/>
        </w:rPr>
        <w:t xml:space="preserve">the </w:t>
      </w:r>
      <w:r w:rsidRPr="00A93B36">
        <w:rPr>
          <w:rFonts w:hint="eastAsia"/>
          <w:szCs w:val="24"/>
          <w:lang w:eastAsia="zh-CN"/>
        </w:rPr>
        <w:t>S</w:t>
      </w:r>
      <w:r w:rsidRPr="00A93B36">
        <w:rPr>
          <w:rFonts w:hint="eastAsia"/>
          <w:szCs w:val="24"/>
        </w:rPr>
        <w:t xml:space="preserve">PMS.  </w:t>
      </w:r>
      <w:r w:rsidRPr="00A93B36">
        <w:rPr>
          <w:szCs w:val="24"/>
          <w:lang w:eastAsia="zh-CN"/>
        </w:rPr>
        <w:t>An inf</w:t>
      </w:r>
      <w:ins w:id="66" w:author="OceanJinn" w:date="2014-10-15T11:36:00Z">
        <w:r w:rsidR="00316F40">
          <w:rPr>
            <w:rFonts w:hint="eastAsia"/>
            <w:szCs w:val="24"/>
            <w:lang w:eastAsia="zh-CN"/>
          </w:rPr>
          <w:t>rared</w:t>
        </w:r>
      </w:ins>
      <w:del w:id="67" w:author="OceanJinn" w:date="2014-10-15T11:36:00Z">
        <w:r w:rsidRPr="00A93B36" w:rsidDel="00316F40">
          <w:rPr>
            <w:szCs w:val="24"/>
            <w:lang w:eastAsia="zh-CN"/>
          </w:rPr>
          <w:delText>erred</w:delText>
        </w:r>
      </w:del>
      <w:r w:rsidRPr="00A93B36">
        <w:rPr>
          <w:szCs w:val="24"/>
          <w:lang w:eastAsia="zh-CN"/>
        </w:rPr>
        <w:t xml:space="preserve"> optical mark</w:t>
      </w:r>
      <w:r w:rsidRPr="00A93B36">
        <w:rPr>
          <w:rFonts w:hint="eastAsia"/>
          <w:szCs w:val="24"/>
          <w:lang w:eastAsia="zh-CN"/>
        </w:rPr>
        <w:t xml:space="preserve"> fixed on the movement platform of the S</w:t>
      </w:r>
      <w:r w:rsidRPr="00A93B36">
        <w:rPr>
          <w:rFonts w:hint="eastAsia"/>
          <w:lang w:eastAsia="zh-CN"/>
        </w:rPr>
        <w:t>PMS</w:t>
      </w:r>
      <w:r w:rsidRPr="00A93B36">
        <w:rPr>
          <w:rFonts w:hint="eastAsia"/>
          <w:szCs w:val="24"/>
          <w:lang w:eastAsia="zh-CN"/>
        </w:rPr>
        <w:t xml:space="preserve">, and an </w:t>
      </w:r>
      <w:del w:id="68" w:author="OceanJinn" w:date="2014-10-15T11:37:00Z">
        <w:r w:rsidRPr="00A93B36" w:rsidDel="00316F40">
          <w:rPr>
            <w:szCs w:val="24"/>
            <w:lang w:eastAsia="zh-CN"/>
          </w:rPr>
          <w:delText>inferred</w:delText>
        </w:r>
      </w:del>
      <w:ins w:id="69" w:author="OceanJinn" w:date="2014-10-15T11:37:00Z">
        <w:r w:rsidR="00316F40">
          <w:rPr>
            <w:szCs w:val="24"/>
            <w:lang w:eastAsia="zh-CN"/>
          </w:rPr>
          <w:t>infrared</w:t>
        </w:r>
      </w:ins>
      <w:r w:rsidRPr="00A93B36">
        <w:rPr>
          <w:rFonts w:hint="eastAsia"/>
          <w:szCs w:val="24"/>
          <w:lang w:eastAsia="zh-CN"/>
        </w:rPr>
        <w:t xml:space="preserve"> optical tracker (NDI Polaris®) can record the position of the S</w:t>
      </w:r>
      <w:r w:rsidRPr="00A93B36">
        <w:rPr>
          <w:rFonts w:hint="eastAsia"/>
          <w:lang w:eastAsia="zh-CN"/>
        </w:rPr>
        <w:t>PMS</w:t>
      </w:r>
      <w:r w:rsidRPr="00A93B36">
        <w:rPr>
          <w:rFonts w:hint="eastAsia"/>
          <w:szCs w:val="24"/>
          <w:lang w:eastAsia="zh-CN"/>
        </w:rPr>
        <w:t xml:space="preserve"> by tracking the marks. Fig. 7b shows the control software of the</w:t>
      </w:r>
      <w:r w:rsidRPr="00A93B36">
        <w:rPr>
          <w:rFonts w:hint="eastAsia"/>
          <w:lang w:eastAsia="zh-CN"/>
        </w:rPr>
        <w:t xml:space="preserve"> SPMS, which provides five control waves due to the aforementioned five flow waves of ventilators. </w:t>
      </w:r>
    </w:p>
    <w:p w:rsidR="00F65772" w:rsidRPr="00A93B36" w:rsidRDefault="00F65772" w:rsidP="00F65772">
      <w:pPr>
        <w:jc w:val="both"/>
        <w:rPr>
          <w:szCs w:val="24"/>
          <w:lang w:eastAsia="zh-CN"/>
        </w:rPr>
      </w:pPr>
      <w:r w:rsidRPr="00F65772">
        <w:rPr>
          <w:noProof/>
          <w:szCs w:val="24"/>
          <w:lang w:eastAsia="zh-CN"/>
        </w:rPr>
        <w:drawing>
          <wp:inline distT="0" distB="0" distL="0" distR="0">
            <wp:extent cx="3102519" cy="1400908"/>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rotWithShape="1">
                    <a:blip r:embed="rId38" cstate="print"/>
                    <a:srcRect t="10487"/>
                    <a:stretch/>
                  </pic:blipFill>
                  <pic:spPr bwMode="auto">
                    <a:xfrm>
                      <a:off x="0" y="0"/>
                      <a:ext cx="3108960" cy="1403816"/>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BC1C72" w:rsidRPr="00A93B36" w:rsidRDefault="00BC1C72" w:rsidP="002D02C3">
      <w:pPr>
        <w:pStyle w:val="ac"/>
        <w:rPr>
          <w:noProof/>
        </w:rPr>
      </w:pPr>
      <w:r w:rsidRPr="00A93B36">
        <w:rPr>
          <w:rFonts w:hint="eastAsia"/>
          <w:noProof/>
        </w:rPr>
        <w:t>a) Experimental setups</w:t>
      </w:r>
    </w:p>
    <w:p w:rsidR="00BC1C72" w:rsidRPr="00A93B36" w:rsidRDefault="00BC1C72" w:rsidP="00BC1C72">
      <w:pPr>
        <w:pStyle w:val="ac"/>
        <w:rPr>
          <w:noProof/>
        </w:rPr>
      </w:pPr>
      <w:r w:rsidRPr="00A93B36">
        <w:rPr>
          <w:noProof/>
        </w:rPr>
        <w:drawing>
          <wp:inline distT="0" distB="0" distL="0" distR="0">
            <wp:extent cx="3095625" cy="1743075"/>
            <wp:effectExtent l="0" t="0" r="0" b="0"/>
            <wp:docPr id="32"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
                    <pic:cNvPicPr>
                      <a:picLocks noChangeAspect="1" noChangeArrowheads="1"/>
                    </pic:cNvPicPr>
                  </pic:nvPicPr>
                  <pic:blipFill>
                    <a:blip r:embed="rId3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095625" cy="1743075"/>
                    </a:xfrm>
                    <a:prstGeom prst="rect">
                      <a:avLst/>
                    </a:prstGeom>
                    <a:noFill/>
                    <a:ln>
                      <a:noFill/>
                    </a:ln>
                  </pic:spPr>
                </pic:pic>
              </a:graphicData>
            </a:graphic>
          </wp:inline>
        </w:drawing>
      </w:r>
    </w:p>
    <w:p w:rsidR="00BC1C72" w:rsidRPr="00A93B36" w:rsidRDefault="00BC1C72" w:rsidP="00BC1C72">
      <w:pPr>
        <w:ind w:firstLine="240"/>
        <w:jc w:val="center"/>
        <w:rPr>
          <w:sz w:val="16"/>
          <w:szCs w:val="16"/>
          <w:lang w:eastAsia="zh-CN"/>
        </w:rPr>
      </w:pPr>
      <w:r w:rsidRPr="00A93B36">
        <w:rPr>
          <w:rFonts w:hint="eastAsia"/>
          <w:sz w:val="16"/>
          <w:szCs w:val="16"/>
          <w:lang w:eastAsia="zh-CN"/>
        </w:rPr>
        <w:t>b) Control software GUI of SPMS</w:t>
      </w:r>
    </w:p>
    <w:p w:rsidR="00BC1C72" w:rsidRPr="00A93B36" w:rsidRDefault="00BC1C72" w:rsidP="00BC1C72">
      <w:pPr>
        <w:ind w:firstLine="240"/>
        <w:jc w:val="center"/>
        <w:rPr>
          <w:sz w:val="16"/>
          <w:szCs w:val="16"/>
          <w:lang w:eastAsia="zh-CN"/>
        </w:rPr>
      </w:pPr>
      <w:proofErr w:type="gramStart"/>
      <w:r w:rsidRPr="00A93B36">
        <w:rPr>
          <w:rFonts w:hint="eastAsia"/>
          <w:sz w:val="16"/>
          <w:szCs w:val="16"/>
        </w:rPr>
        <w:t>Fig.</w:t>
      </w:r>
      <w:r w:rsidRPr="00A93B36">
        <w:rPr>
          <w:rFonts w:hint="eastAsia"/>
          <w:sz w:val="16"/>
          <w:szCs w:val="16"/>
          <w:lang w:eastAsia="zh-CN"/>
        </w:rPr>
        <w:t xml:space="preserve"> 7</w:t>
      </w:r>
      <w:r w:rsidRPr="00A93B36">
        <w:rPr>
          <w:rFonts w:hint="eastAsia"/>
          <w:sz w:val="16"/>
          <w:szCs w:val="16"/>
        </w:rPr>
        <w:t>.</w:t>
      </w:r>
      <w:proofErr w:type="gramEnd"/>
      <w:r w:rsidRPr="00A93B36">
        <w:rPr>
          <w:rFonts w:hint="eastAsia"/>
          <w:sz w:val="16"/>
          <w:szCs w:val="16"/>
        </w:rPr>
        <w:t xml:space="preserve"> </w:t>
      </w:r>
      <w:r w:rsidRPr="00A93B36">
        <w:rPr>
          <w:rFonts w:hint="eastAsia"/>
          <w:sz w:val="16"/>
          <w:szCs w:val="16"/>
          <w:lang w:eastAsia="zh-CN"/>
        </w:rPr>
        <w:t>SPM simulation</w:t>
      </w:r>
      <w:r w:rsidRPr="00A93B36">
        <w:rPr>
          <w:rFonts w:hint="eastAsia"/>
          <w:sz w:val="16"/>
          <w:szCs w:val="16"/>
        </w:rPr>
        <w:t xml:space="preserve"> experiments of </w:t>
      </w:r>
      <w:r w:rsidRPr="00A93B36">
        <w:rPr>
          <w:rFonts w:hint="eastAsia"/>
          <w:sz w:val="16"/>
          <w:szCs w:val="16"/>
          <w:lang w:eastAsia="zh-CN"/>
        </w:rPr>
        <w:t>S</w:t>
      </w:r>
      <w:r w:rsidRPr="00A93B36">
        <w:rPr>
          <w:rFonts w:hint="eastAsia"/>
          <w:sz w:val="16"/>
          <w:szCs w:val="16"/>
        </w:rPr>
        <w:t>PMS</w:t>
      </w:r>
    </w:p>
    <w:p w:rsidR="00B254CE" w:rsidRPr="00A93B36" w:rsidRDefault="00B254CE" w:rsidP="00BC1C72">
      <w:pPr>
        <w:ind w:firstLine="240"/>
        <w:jc w:val="center"/>
        <w:rPr>
          <w:sz w:val="16"/>
          <w:szCs w:val="16"/>
          <w:lang w:eastAsia="zh-CN"/>
        </w:rPr>
      </w:pPr>
    </w:p>
    <w:p w:rsidR="00BC1C72" w:rsidRPr="00A93B36" w:rsidRDefault="00BC1C72" w:rsidP="00995E10">
      <w:pPr>
        <w:pStyle w:val="Text"/>
        <w:rPr>
          <w:szCs w:val="24"/>
          <w:lang w:eastAsia="zh-CN"/>
        </w:rPr>
      </w:pPr>
      <w:r w:rsidRPr="00A93B36">
        <w:rPr>
          <w:rFonts w:hint="eastAsia"/>
          <w:szCs w:val="24"/>
          <w:lang w:eastAsia="zh-CN"/>
        </w:rPr>
        <w:t xml:space="preserve">We divide the experiments into five groups due to </w:t>
      </w:r>
      <w:r w:rsidRPr="00A93B36">
        <w:rPr>
          <w:szCs w:val="24"/>
          <w:lang w:eastAsia="zh-CN"/>
        </w:rPr>
        <w:t xml:space="preserve">the </w:t>
      </w:r>
      <w:r w:rsidRPr="00A93B36">
        <w:rPr>
          <w:rFonts w:hint="eastAsia"/>
          <w:szCs w:val="24"/>
          <w:lang w:eastAsia="zh-CN"/>
        </w:rPr>
        <w:t>five flow waves</w:t>
      </w:r>
      <w:r w:rsidRPr="00A93B36">
        <w:rPr>
          <w:szCs w:val="24"/>
          <w:lang w:eastAsia="zh-CN"/>
        </w:rPr>
        <w:t>. For</w:t>
      </w:r>
      <w:r w:rsidRPr="00A93B36">
        <w:rPr>
          <w:rFonts w:hint="eastAsia"/>
          <w:szCs w:val="24"/>
          <w:lang w:eastAsia="zh-CN"/>
        </w:rPr>
        <w:t xml:space="preserve"> each group the amplitudes are set to 3</w:t>
      </w:r>
      <w:r w:rsidRPr="00A93B36">
        <w:rPr>
          <w:szCs w:val="24"/>
          <w:lang w:eastAsia="zh-CN"/>
        </w:rPr>
        <w:t xml:space="preserve"> </w:t>
      </w:r>
      <w:r w:rsidRPr="00A93B36">
        <w:rPr>
          <w:rFonts w:hint="eastAsia"/>
          <w:szCs w:val="24"/>
          <w:lang w:eastAsia="zh-CN"/>
        </w:rPr>
        <w:t>mm, 4</w:t>
      </w:r>
      <w:r w:rsidRPr="00A93B36">
        <w:rPr>
          <w:szCs w:val="24"/>
          <w:lang w:eastAsia="zh-CN"/>
        </w:rPr>
        <w:t xml:space="preserve"> </w:t>
      </w:r>
      <w:r w:rsidRPr="00A93B36">
        <w:rPr>
          <w:rFonts w:hint="eastAsia"/>
          <w:szCs w:val="24"/>
          <w:lang w:eastAsia="zh-CN"/>
        </w:rPr>
        <w:t>mm</w:t>
      </w:r>
      <w:r w:rsidRPr="00A93B36">
        <w:rPr>
          <w:szCs w:val="24"/>
          <w:lang w:eastAsia="zh-CN"/>
        </w:rPr>
        <w:t>,</w:t>
      </w:r>
      <w:r w:rsidRPr="00A93B36">
        <w:rPr>
          <w:rFonts w:hint="eastAsia"/>
          <w:szCs w:val="24"/>
          <w:lang w:eastAsia="zh-CN"/>
        </w:rPr>
        <w:t xml:space="preserve"> and 5</w:t>
      </w:r>
      <w:r w:rsidRPr="00A93B36">
        <w:rPr>
          <w:szCs w:val="24"/>
          <w:lang w:eastAsia="zh-CN"/>
        </w:rPr>
        <w:t xml:space="preserve"> </w:t>
      </w:r>
      <w:r w:rsidRPr="00A93B36">
        <w:rPr>
          <w:rFonts w:hint="eastAsia"/>
          <w:szCs w:val="24"/>
          <w:lang w:eastAsia="zh-CN"/>
        </w:rPr>
        <w:t xml:space="preserve">mm. Fig. 8 shows the comparisons between theoretical physiological curves and the actual experimental curves in different groups of flow waves. </w:t>
      </w:r>
    </w:p>
    <w:p w:rsidR="00B96C9F" w:rsidRPr="00A93B36" w:rsidRDefault="00B254CE" w:rsidP="00B254CE">
      <w:pPr>
        <w:pStyle w:val="Text"/>
        <w:rPr>
          <w:lang w:eastAsia="zh-CN"/>
        </w:rPr>
      </w:pPr>
      <w:r w:rsidRPr="00A93B36">
        <w:rPr>
          <w:rFonts w:hint="eastAsia"/>
        </w:rPr>
        <w:t>From Fig. 8 one can see that the experimental curves fit the theoretical curves well, although some errors still exist. The General</w:t>
      </w:r>
      <w:r w:rsidRPr="00A93B36">
        <w:t xml:space="preserve"> </w:t>
      </w:r>
      <w:r w:rsidRPr="00A93B36">
        <w:rPr>
          <w:rFonts w:hint="eastAsia"/>
        </w:rPr>
        <w:t>C</w:t>
      </w:r>
      <w:r w:rsidRPr="00A93B36">
        <w:t xml:space="preserve">orrelation </w:t>
      </w:r>
      <w:r w:rsidRPr="00A93B36">
        <w:rPr>
          <w:rFonts w:hint="eastAsia"/>
        </w:rPr>
        <w:t>C</w:t>
      </w:r>
      <w:r w:rsidRPr="00A93B36">
        <w:t>oefficient</w:t>
      </w:r>
      <w:r w:rsidRPr="00A93B36">
        <w:rPr>
          <w:rFonts w:hint="eastAsia"/>
        </w:rPr>
        <w:t xml:space="preserve"> (GCC) </w:t>
      </w:r>
      <w:r w:rsidR="00221037" w:rsidRPr="00A93B36">
        <w:fldChar w:fldCharType="begin"/>
      </w:r>
      <w:r w:rsidRPr="00A93B36">
        <w:instrText xml:space="preserve"> ADDIN EN.CITE &lt;EndNote&gt;&lt;Cite&gt;&lt;Author&gt;zhang&lt;/Author&gt;&lt;Year&gt;2009&lt;/Year&gt;&lt;RecNum&gt;148&lt;/RecNum&gt;&lt;DisplayText&gt;[14]&lt;/DisplayText&gt;&lt;record&gt;&lt;rec-number&gt;148&lt;/rec-number&gt;&lt;foreign-keys&gt;&lt;key app="EN" db-id="pfzf99p9ewrve5edzxk5sew0wxevrefre5px"&gt;148&lt;/key&gt;&lt;/foreign-keys&gt;&lt;ref-type name="Journal Article"&gt;17&lt;/ref-type&gt;&lt;contributors&gt;&lt;authors&gt;&lt;author&gt;zhang, Shiqiang&lt;/author&gt;&lt;author&gt;Lv, Jieneng&lt;/author&gt;&lt;/authors&gt;&lt;/contributors&gt;&lt;titles&gt;&lt;title&gt;Discussion about correlation coefficient&lt;/title&gt;&lt;secondary-title&gt;Mathematics in Practice and Theory&lt;/secondary-title&gt;&lt;/titles&gt;&lt;periodical&gt;&lt;full-title&gt;Mathematics in Practice and Theory&lt;/full-title&gt;&lt;/periodical&gt;&lt;pages&gt;102-107&lt;/pages&gt;&lt;dates&gt;&lt;year&gt;2009&lt;/year&gt;&lt;/dates&gt;&lt;urls&gt;&lt;/urls&gt;&lt;/record&gt;&lt;/Cite&gt;&lt;/EndNote&gt;</w:instrText>
      </w:r>
      <w:r w:rsidR="00221037" w:rsidRPr="00A93B36">
        <w:fldChar w:fldCharType="separate"/>
      </w:r>
      <w:r w:rsidRPr="00A93B36">
        <w:rPr>
          <w:noProof/>
        </w:rPr>
        <w:t>[</w:t>
      </w:r>
      <w:hyperlink w:anchor="_ENREF_14" w:tooltip="zhang, 2009 #148" w:history="1">
        <w:r w:rsidRPr="00A93B36">
          <w:rPr>
            <w:noProof/>
          </w:rPr>
          <w:t>1</w:t>
        </w:r>
        <w:r w:rsidRPr="00A93B36">
          <w:rPr>
            <w:rFonts w:hint="eastAsia"/>
            <w:noProof/>
            <w:lang w:eastAsia="zh-CN"/>
          </w:rPr>
          <w:t>1</w:t>
        </w:r>
      </w:hyperlink>
      <w:r w:rsidRPr="00A93B36">
        <w:rPr>
          <w:noProof/>
        </w:rPr>
        <w:t>]</w:t>
      </w:r>
      <w:r w:rsidR="00221037" w:rsidRPr="00A93B36">
        <w:fldChar w:fldCharType="end"/>
      </w:r>
      <w:r w:rsidRPr="00A93B36">
        <w:rPr>
          <w:rFonts w:hint="eastAsia"/>
        </w:rPr>
        <w:t xml:space="preserve"> is used to evaluate the similarity of the experimental curves and the theoretical curves in different simulation parameters. Its formula is as follows, </w:t>
      </w:r>
    </w:p>
    <w:p w:rsidR="00B254CE" w:rsidRPr="00A93B36" w:rsidRDefault="00B254CE" w:rsidP="00B254CE">
      <w:pPr>
        <w:pStyle w:val="ad"/>
        <w:wordWrap w:val="0"/>
        <w:ind w:firstLineChars="0" w:firstLine="0"/>
        <w:jc w:val="right"/>
        <w:rPr>
          <w:noProof/>
          <w:sz w:val="20"/>
          <w:szCs w:val="20"/>
        </w:rPr>
      </w:pPr>
      <w:r w:rsidRPr="00A93B36">
        <w:rPr>
          <w:rFonts w:hint="eastAsia"/>
          <w:noProof/>
          <w:sz w:val="20"/>
          <w:szCs w:val="20"/>
        </w:rPr>
        <w:t xml:space="preserve">  </w:t>
      </w:r>
      <w:r w:rsidRPr="00A93B36">
        <w:rPr>
          <w:noProof/>
          <w:position w:val="-62"/>
          <w:sz w:val="20"/>
          <w:szCs w:val="20"/>
        </w:rPr>
        <w:object w:dxaOrig="2760" w:dyaOrig="1340">
          <v:shape id="_x0000_i1036" type="#_x0000_t75" style="width:106.65pt;height:50.95pt" o:ole="">
            <v:imagedata r:id="rId40" o:title=""/>
          </v:shape>
          <o:OLEObject Type="Embed" ProgID="Equation.DSMT4" ShapeID="_x0000_i1036" DrawAspect="Content" ObjectID="_1474878451" r:id="rId41"/>
        </w:object>
      </w:r>
      <w:r w:rsidRPr="00A93B36">
        <w:rPr>
          <w:rFonts w:hint="eastAsia"/>
          <w:noProof/>
          <w:sz w:val="20"/>
          <w:szCs w:val="20"/>
        </w:rPr>
        <w:t xml:space="preserve">                      (11)</w:t>
      </w:r>
    </w:p>
    <w:p w:rsidR="00000000" w:rsidRDefault="00B254CE">
      <w:pPr>
        <w:pStyle w:val="Text"/>
        <w:ind w:firstLine="0"/>
        <w:rPr>
          <w:szCs w:val="24"/>
          <w:lang w:eastAsia="zh-CN"/>
        </w:rPr>
      </w:pPr>
      <w:proofErr w:type="gramStart"/>
      <w:r w:rsidRPr="00A93B36">
        <w:rPr>
          <w:rFonts w:hint="eastAsia"/>
          <w:szCs w:val="24"/>
          <w:lang w:eastAsia="zh-CN"/>
        </w:rPr>
        <w:t>w</w:t>
      </w:r>
      <w:r w:rsidRPr="00A93B36">
        <w:rPr>
          <w:rFonts w:hint="eastAsia"/>
          <w:szCs w:val="24"/>
        </w:rPr>
        <w:t>here</w:t>
      </w:r>
      <w:proofErr w:type="gramEnd"/>
      <w:r w:rsidRPr="00A93B36">
        <w:rPr>
          <w:rFonts w:hint="eastAsia"/>
          <w:szCs w:val="24"/>
        </w:rPr>
        <w:t xml:space="preserve"> </w:t>
      </w:r>
      <m:oMath>
        <m:sSub>
          <m:sSubPr>
            <m:ctrlPr>
              <w:rPr>
                <w:rFonts w:ascii="Cambria Math" w:hAnsi="Cambria Math"/>
                <w:szCs w:val="24"/>
              </w:rPr>
            </m:ctrlPr>
          </m:sSubPr>
          <m:e>
            <m:r>
              <w:rPr>
                <w:rFonts w:ascii="Cambria Math" w:hAnsi="Cambria Math"/>
                <w:szCs w:val="24"/>
              </w:rPr>
              <m:t>y</m:t>
            </m:r>
          </m:e>
          <m:sub>
            <m:r>
              <w:rPr>
                <w:rFonts w:ascii="Cambria Math" w:hAnsi="Cambria Math"/>
                <w:szCs w:val="24"/>
              </w:rPr>
              <m:t>i</m:t>
            </m:r>
          </m:sub>
        </m:sSub>
      </m:oMath>
      <w:r w:rsidRPr="00A93B36">
        <w:rPr>
          <w:rFonts w:hint="eastAsia"/>
          <w:szCs w:val="24"/>
        </w:rPr>
        <w:t xml:space="preserve"> </w:t>
      </w:r>
      <w:r w:rsidRPr="00A93B36">
        <w:rPr>
          <w:rFonts w:hint="eastAsia"/>
          <w:szCs w:val="24"/>
          <w:lang w:eastAsia="zh-CN"/>
        </w:rPr>
        <w:t>are</w:t>
      </w:r>
      <w:r w:rsidRPr="00A93B36">
        <w:rPr>
          <w:rFonts w:hint="eastAsia"/>
          <w:szCs w:val="24"/>
        </w:rPr>
        <w:t xml:space="preserve"> </w:t>
      </w:r>
      <w:r w:rsidRPr="00A93B36">
        <w:rPr>
          <w:rFonts w:hint="eastAsia"/>
          <w:szCs w:val="24"/>
          <w:lang w:eastAsia="zh-CN"/>
        </w:rPr>
        <w:t xml:space="preserve">the </w:t>
      </w:r>
      <w:r w:rsidRPr="00A93B36">
        <w:rPr>
          <w:rFonts w:hint="eastAsia"/>
          <w:szCs w:val="24"/>
        </w:rPr>
        <w:t xml:space="preserve">discrete points on the experimental </w:t>
      </w:r>
      <w:r w:rsidRPr="00A93B36">
        <w:rPr>
          <w:szCs w:val="24"/>
        </w:rPr>
        <w:t>curve</w:t>
      </w:r>
      <w:r w:rsidRPr="00A93B36">
        <w:rPr>
          <w:rFonts w:hint="eastAsia"/>
          <w:szCs w:val="24"/>
          <w:lang w:eastAsia="zh-CN"/>
        </w:rPr>
        <w:t xml:space="preserve">, and </w:t>
      </w:r>
      <m:oMath>
        <m:sSub>
          <m:sSubPr>
            <m:ctrlPr>
              <w:rPr>
                <w:rFonts w:ascii="Cambria Math" w:hAnsi="Cambria Math"/>
                <w:szCs w:val="24"/>
              </w:rPr>
            </m:ctrlPr>
          </m:sSubPr>
          <m:e>
            <m:r>
              <w:rPr>
                <w:rFonts w:ascii="Cambria Math" w:hAnsi="Cambria Math"/>
                <w:szCs w:val="24"/>
              </w:rPr>
              <m:t>z</m:t>
            </m:r>
          </m:e>
          <m:sub>
            <m:r>
              <w:rPr>
                <w:rFonts w:ascii="Cambria Math" w:hAnsi="Cambria Math"/>
                <w:szCs w:val="24"/>
              </w:rPr>
              <m:t>i</m:t>
            </m:r>
          </m:sub>
        </m:sSub>
      </m:oMath>
      <w:r w:rsidRPr="00A93B36">
        <w:rPr>
          <w:rFonts w:hint="eastAsia"/>
          <w:szCs w:val="24"/>
        </w:rPr>
        <w:t xml:space="preserve"> are </w:t>
      </w:r>
      <w:r w:rsidRPr="00A93B36">
        <w:rPr>
          <w:rFonts w:hint="eastAsia"/>
          <w:szCs w:val="24"/>
          <w:lang w:eastAsia="zh-CN"/>
        </w:rPr>
        <w:t xml:space="preserve">the </w:t>
      </w:r>
      <w:r w:rsidRPr="00A93B36">
        <w:rPr>
          <w:rFonts w:hint="eastAsia"/>
          <w:szCs w:val="24"/>
        </w:rPr>
        <w:t xml:space="preserve">discrete points on the theoretical curve. </w:t>
      </w:r>
      <w:r w:rsidRPr="00A93B36">
        <w:rPr>
          <w:rFonts w:hint="eastAsia"/>
          <w:szCs w:val="24"/>
          <w:lang w:eastAsia="zh-CN"/>
        </w:rPr>
        <w:t xml:space="preserve">Table 1 shows </w:t>
      </w:r>
      <w:r w:rsidRPr="00A93B36">
        <w:rPr>
          <w:rFonts w:hint="eastAsia"/>
          <w:szCs w:val="24"/>
        </w:rPr>
        <w:t xml:space="preserve">the </w:t>
      </w:r>
      <w:r w:rsidRPr="00A93B36">
        <w:rPr>
          <w:rFonts w:hint="eastAsia"/>
        </w:rPr>
        <w:t>calculated</w:t>
      </w:r>
      <w:r w:rsidRPr="00A93B36">
        <w:rPr>
          <w:rFonts w:hint="eastAsia"/>
          <w:szCs w:val="24"/>
          <w:lang w:eastAsia="zh-CN"/>
        </w:rPr>
        <w:t xml:space="preserve"> GCC</w:t>
      </w:r>
      <w:r w:rsidRPr="00A93B36">
        <w:rPr>
          <w:rFonts w:hint="eastAsia"/>
          <w:szCs w:val="24"/>
        </w:rPr>
        <w:t xml:space="preserve"> between the experimental curves and the theoretical curves</w:t>
      </w:r>
      <w:r w:rsidRPr="00A93B36">
        <w:rPr>
          <w:rFonts w:hint="eastAsia"/>
          <w:szCs w:val="24"/>
          <w:lang w:eastAsia="zh-CN"/>
        </w:rPr>
        <w:t xml:space="preserve"> in all experimental situations</w:t>
      </w:r>
      <w:r w:rsidRPr="00A93B36">
        <w:rPr>
          <w:rFonts w:hint="eastAsia"/>
          <w:szCs w:val="24"/>
        </w:rPr>
        <w:t xml:space="preserve">. </w:t>
      </w:r>
      <w:r w:rsidRPr="00A93B36">
        <w:rPr>
          <w:rFonts w:hint="eastAsia"/>
          <w:szCs w:val="24"/>
          <w:lang w:eastAsia="zh-CN"/>
        </w:rPr>
        <w:t>T</w:t>
      </w:r>
      <w:r w:rsidRPr="00A93B36">
        <w:rPr>
          <w:rFonts w:hint="eastAsia"/>
          <w:szCs w:val="24"/>
        </w:rPr>
        <w:t xml:space="preserve">he </w:t>
      </w:r>
      <w:r w:rsidRPr="00A93B36">
        <w:rPr>
          <w:rFonts w:hint="eastAsia"/>
          <w:szCs w:val="24"/>
          <w:lang w:eastAsia="zh-CN"/>
        </w:rPr>
        <w:t>accuracy of the simulated SPM has a decreasing trend due to the rising of motion amplitude; and in all experiments, the S</w:t>
      </w:r>
      <w:r w:rsidRPr="00A93B36">
        <w:rPr>
          <w:rFonts w:hint="eastAsia"/>
          <w:szCs w:val="24"/>
        </w:rPr>
        <w:t>PMS has a high accuracy more than 98%.</w:t>
      </w:r>
    </w:p>
    <w:p w:rsidR="009D0EB2" w:rsidDel="00316F40" w:rsidRDefault="009D0EB2" w:rsidP="00B254CE">
      <w:pPr>
        <w:pStyle w:val="Text"/>
        <w:ind w:firstLine="0"/>
        <w:rPr>
          <w:szCs w:val="24"/>
          <w:lang w:eastAsia="zh-CN"/>
        </w:rPr>
      </w:pPr>
      <w:moveFromRangeStart w:id="70" w:author="OceanJinn" w:date="2014-10-15T11:37:00Z" w:name="move401136389"/>
    </w:p>
    <w:p w:rsidR="009D0EB2" w:rsidRPr="00A93B36" w:rsidDel="00316F40" w:rsidRDefault="009D0EB2" w:rsidP="009D0EB2">
      <w:pPr>
        <w:pStyle w:val="ac"/>
        <w:rPr>
          <w:smallCaps/>
        </w:rPr>
      </w:pPr>
      <w:moveFrom w:id="71" w:author="OceanJinn" w:date="2014-10-15T11:37:00Z">
        <w:r w:rsidRPr="00A93B36" w:rsidDel="00316F40">
          <w:rPr>
            <w:rFonts w:hint="eastAsia"/>
          </w:rPr>
          <w:t xml:space="preserve">Table 1. </w:t>
        </w:r>
        <w:r w:rsidRPr="00A93B36" w:rsidDel="00316F40">
          <w:rPr>
            <w:smallCaps/>
          </w:rPr>
          <w:t xml:space="preserve">Error Analysis by </w:t>
        </w:r>
        <w:r w:rsidRPr="00A93B36" w:rsidDel="00316F40">
          <w:rPr>
            <w:rFonts w:hint="eastAsia"/>
            <w:smallCaps/>
          </w:rPr>
          <w:t>GCC</w:t>
        </w:r>
        <w:r w:rsidRPr="00A93B36" w:rsidDel="00316F40">
          <w:rPr>
            <w:smallCaps/>
          </w:rPr>
          <w:t xml:space="preserve"> </w:t>
        </w:r>
      </w:moveFrom>
    </w:p>
    <w:tbl>
      <w:tblPr>
        <w:tblStyle w:val="ae"/>
        <w:tblW w:w="0" w:type="auto"/>
        <w:jc w:val="center"/>
        <w:tblLook w:val="04A0"/>
      </w:tblPr>
      <w:tblGrid>
        <w:gridCol w:w="675"/>
        <w:gridCol w:w="1843"/>
        <w:gridCol w:w="851"/>
        <w:gridCol w:w="785"/>
        <w:gridCol w:w="774"/>
      </w:tblGrid>
      <w:tr w:rsidR="009D0EB2" w:rsidRPr="00A93B36" w:rsidDel="00316F40" w:rsidTr="00A93998">
        <w:trPr>
          <w:jc w:val="center"/>
        </w:trPr>
        <w:tc>
          <w:tcPr>
            <w:tcW w:w="2518" w:type="dxa"/>
            <w:gridSpan w:val="2"/>
            <w:vAlign w:val="center"/>
          </w:tcPr>
          <w:p w:rsidR="009D0EB2" w:rsidRPr="00A93B36" w:rsidDel="00316F40" w:rsidRDefault="009D0EB2" w:rsidP="00A93998">
            <w:pPr>
              <w:pStyle w:val="ac"/>
              <w:autoSpaceDE w:val="0"/>
              <w:autoSpaceDN w:val="0"/>
              <w:rPr>
                <w:b/>
              </w:rPr>
            </w:pPr>
            <w:moveFrom w:id="72" w:author="OceanJinn" w:date="2014-10-15T11:37:00Z">
              <w:r w:rsidRPr="00A93B36" w:rsidDel="00316F40">
                <w:rPr>
                  <w:b/>
                </w:rPr>
                <w:t xml:space="preserve">Amplitude </w:t>
              </w:r>
              <w:r w:rsidRPr="00A93B36" w:rsidDel="00316F40">
                <w:rPr>
                  <w:b/>
                  <w:i/>
                </w:rPr>
                <w:t>z</w:t>
              </w:r>
              <w:r w:rsidRPr="00A93B36" w:rsidDel="00316F40">
                <w:rPr>
                  <w:b/>
                </w:rPr>
                <w:t>(mm)</w:t>
              </w:r>
            </w:moveFrom>
          </w:p>
        </w:tc>
        <w:tc>
          <w:tcPr>
            <w:tcW w:w="851" w:type="dxa"/>
            <w:vAlign w:val="center"/>
          </w:tcPr>
          <w:p w:rsidR="009D0EB2" w:rsidRPr="00A93B36" w:rsidDel="00316F40" w:rsidRDefault="009D0EB2" w:rsidP="00A93998">
            <w:pPr>
              <w:pStyle w:val="ac"/>
              <w:autoSpaceDE w:val="0"/>
              <w:autoSpaceDN w:val="0"/>
              <w:rPr>
                <w:b/>
              </w:rPr>
            </w:pPr>
            <w:moveFrom w:id="73" w:author="OceanJinn" w:date="2014-10-15T11:37:00Z">
              <w:r w:rsidRPr="00A93B36" w:rsidDel="00316F40">
                <w:rPr>
                  <w:b/>
                </w:rPr>
                <w:t>3</w:t>
              </w:r>
            </w:moveFrom>
          </w:p>
        </w:tc>
        <w:tc>
          <w:tcPr>
            <w:tcW w:w="785" w:type="dxa"/>
            <w:vAlign w:val="center"/>
          </w:tcPr>
          <w:p w:rsidR="009D0EB2" w:rsidRPr="00A93B36" w:rsidDel="00316F40" w:rsidRDefault="009D0EB2" w:rsidP="00A93998">
            <w:pPr>
              <w:pStyle w:val="ac"/>
              <w:autoSpaceDE w:val="0"/>
              <w:autoSpaceDN w:val="0"/>
              <w:rPr>
                <w:b/>
              </w:rPr>
            </w:pPr>
            <w:moveFrom w:id="74" w:author="OceanJinn" w:date="2014-10-15T11:37:00Z">
              <w:r w:rsidRPr="00A93B36" w:rsidDel="00316F40">
                <w:rPr>
                  <w:b/>
                </w:rPr>
                <w:t>4</w:t>
              </w:r>
            </w:moveFrom>
          </w:p>
        </w:tc>
        <w:tc>
          <w:tcPr>
            <w:tcW w:w="774" w:type="dxa"/>
            <w:vAlign w:val="center"/>
          </w:tcPr>
          <w:p w:rsidR="009D0EB2" w:rsidRPr="00A93B36" w:rsidDel="00316F40" w:rsidRDefault="009D0EB2" w:rsidP="00A93998">
            <w:pPr>
              <w:pStyle w:val="ac"/>
              <w:autoSpaceDE w:val="0"/>
              <w:autoSpaceDN w:val="0"/>
              <w:rPr>
                <w:b/>
              </w:rPr>
            </w:pPr>
            <w:moveFrom w:id="75" w:author="OceanJinn" w:date="2014-10-15T11:37:00Z">
              <w:r w:rsidRPr="00A93B36" w:rsidDel="00316F40">
                <w:rPr>
                  <w:b/>
                </w:rPr>
                <w:t>5</w:t>
              </w:r>
            </w:moveFrom>
          </w:p>
        </w:tc>
      </w:tr>
      <w:tr w:rsidR="009D0EB2" w:rsidRPr="00A93B36" w:rsidDel="00316F40" w:rsidTr="00A93998">
        <w:trPr>
          <w:jc w:val="center"/>
        </w:trPr>
        <w:tc>
          <w:tcPr>
            <w:tcW w:w="675" w:type="dxa"/>
            <w:vMerge w:val="restart"/>
            <w:vAlign w:val="center"/>
          </w:tcPr>
          <w:p w:rsidR="009D0EB2" w:rsidRPr="00A93B36" w:rsidDel="00316F40" w:rsidRDefault="009D0EB2" w:rsidP="00A93998">
            <w:pPr>
              <w:pStyle w:val="ac"/>
              <w:rPr>
                <w:b/>
              </w:rPr>
            </w:pPr>
            <w:moveFrom w:id="76" w:author="OceanJinn" w:date="2014-10-15T11:37:00Z">
              <w:r w:rsidRPr="00A93B36" w:rsidDel="00316F40">
                <w:rPr>
                  <w:b/>
                </w:rPr>
                <w:t xml:space="preserve">GCC </w:t>
              </w:r>
              <w:r w:rsidRPr="00A93B36" w:rsidDel="00316F40">
                <w:rPr>
                  <w:b/>
                  <w:i/>
                </w:rPr>
                <w:t>R</w:t>
              </w:r>
              <w:r w:rsidRPr="00A93B36" w:rsidDel="00316F40">
                <w:rPr>
                  <w:b/>
                  <w:i/>
                  <w:vertAlign w:val="subscript"/>
                </w:rPr>
                <w:t>c</w:t>
              </w:r>
            </w:moveFrom>
          </w:p>
        </w:tc>
        <w:tc>
          <w:tcPr>
            <w:tcW w:w="1843" w:type="dxa"/>
            <w:vAlign w:val="center"/>
          </w:tcPr>
          <w:p w:rsidR="009D0EB2" w:rsidRPr="00A93B36" w:rsidDel="00316F40" w:rsidRDefault="009D0EB2" w:rsidP="00A93998">
            <w:pPr>
              <w:pStyle w:val="ac"/>
              <w:rPr>
                <w:b/>
              </w:rPr>
            </w:pPr>
            <w:moveFrom w:id="77" w:author="OceanJinn" w:date="2014-10-15T11:37:00Z">
              <w:r w:rsidRPr="00A93B36" w:rsidDel="00316F40">
                <w:rPr>
                  <w:b/>
                </w:rPr>
                <w:t>Exponential</w:t>
              </w:r>
            </w:moveFrom>
          </w:p>
        </w:tc>
        <w:tc>
          <w:tcPr>
            <w:tcW w:w="851" w:type="dxa"/>
            <w:vAlign w:val="center"/>
          </w:tcPr>
          <w:p w:rsidR="009D0EB2" w:rsidRPr="00A93B36" w:rsidDel="00316F40" w:rsidRDefault="009D0EB2" w:rsidP="00A93998">
            <w:pPr>
              <w:pStyle w:val="ac"/>
            </w:pPr>
            <w:moveFrom w:id="78" w:author="OceanJinn" w:date="2014-10-15T11:37:00Z">
              <w:r w:rsidRPr="00A93B36" w:rsidDel="00316F40">
                <w:rPr>
                  <w:rFonts w:hint="eastAsia"/>
                </w:rPr>
                <w:t>0.9895</w:t>
              </w:r>
            </w:moveFrom>
          </w:p>
        </w:tc>
        <w:tc>
          <w:tcPr>
            <w:tcW w:w="785" w:type="dxa"/>
            <w:vAlign w:val="center"/>
          </w:tcPr>
          <w:p w:rsidR="009D0EB2" w:rsidRPr="00A93B36" w:rsidDel="00316F40" w:rsidRDefault="009D0EB2" w:rsidP="00A93998">
            <w:pPr>
              <w:pStyle w:val="ac"/>
            </w:pPr>
            <w:moveFrom w:id="79" w:author="OceanJinn" w:date="2014-10-15T11:37:00Z">
              <w:r w:rsidRPr="00A93B36" w:rsidDel="00316F40">
                <w:rPr>
                  <w:rFonts w:hint="eastAsia"/>
                </w:rPr>
                <w:t>0.9886</w:t>
              </w:r>
            </w:moveFrom>
          </w:p>
        </w:tc>
        <w:tc>
          <w:tcPr>
            <w:tcW w:w="774" w:type="dxa"/>
            <w:vAlign w:val="center"/>
          </w:tcPr>
          <w:p w:rsidR="009D0EB2" w:rsidRPr="00A93B36" w:rsidDel="00316F40" w:rsidRDefault="009D0EB2" w:rsidP="00A93998">
            <w:pPr>
              <w:pStyle w:val="ac"/>
            </w:pPr>
            <w:moveFrom w:id="80" w:author="OceanJinn" w:date="2014-10-15T11:37:00Z">
              <w:r w:rsidRPr="00A93B36" w:rsidDel="00316F40">
                <w:rPr>
                  <w:rFonts w:hint="eastAsia"/>
                </w:rPr>
                <w:t>0.9877</w:t>
              </w:r>
            </w:moveFrom>
          </w:p>
        </w:tc>
      </w:tr>
      <w:tr w:rsidR="009D0EB2" w:rsidRPr="00A93B36" w:rsidDel="00316F40" w:rsidTr="00A93998">
        <w:trPr>
          <w:jc w:val="center"/>
        </w:trPr>
        <w:tc>
          <w:tcPr>
            <w:tcW w:w="675" w:type="dxa"/>
            <w:vMerge/>
            <w:vAlign w:val="center"/>
          </w:tcPr>
          <w:p w:rsidR="009D0EB2" w:rsidRPr="00A93B36" w:rsidDel="00316F40" w:rsidRDefault="009D0EB2" w:rsidP="00A93998">
            <w:pPr>
              <w:pStyle w:val="ac"/>
              <w:autoSpaceDE w:val="0"/>
              <w:autoSpaceDN w:val="0"/>
              <w:ind w:firstLineChars="150" w:firstLine="241"/>
              <w:rPr>
                <w:b/>
              </w:rPr>
            </w:pPr>
          </w:p>
        </w:tc>
        <w:tc>
          <w:tcPr>
            <w:tcW w:w="1843" w:type="dxa"/>
            <w:vAlign w:val="center"/>
          </w:tcPr>
          <w:p w:rsidR="009D0EB2" w:rsidRPr="00A93B36" w:rsidDel="00316F40" w:rsidRDefault="009D0EB2" w:rsidP="00A93998">
            <w:pPr>
              <w:pStyle w:val="ac"/>
              <w:autoSpaceDE w:val="0"/>
              <w:autoSpaceDN w:val="0"/>
              <w:rPr>
                <w:b/>
              </w:rPr>
            </w:pPr>
            <w:moveFrom w:id="81" w:author="OceanJinn" w:date="2014-10-15T11:37:00Z">
              <w:r w:rsidRPr="00A93B36" w:rsidDel="00316F40">
                <w:rPr>
                  <w:b/>
                </w:rPr>
                <w:t>Square</w:t>
              </w:r>
            </w:moveFrom>
          </w:p>
        </w:tc>
        <w:tc>
          <w:tcPr>
            <w:tcW w:w="851" w:type="dxa"/>
            <w:vAlign w:val="center"/>
          </w:tcPr>
          <w:p w:rsidR="009D0EB2" w:rsidRPr="00A93B36" w:rsidDel="00316F40" w:rsidRDefault="009D0EB2" w:rsidP="00A93998">
            <w:pPr>
              <w:pStyle w:val="ac"/>
            </w:pPr>
            <w:moveFrom w:id="82" w:author="OceanJinn" w:date="2014-10-15T11:37:00Z">
              <w:r w:rsidRPr="00A93B36" w:rsidDel="00316F40">
                <w:rPr>
                  <w:rFonts w:hint="eastAsia"/>
                </w:rPr>
                <w:t>0.9878</w:t>
              </w:r>
            </w:moveFrom>
          </w:p>
        </w:tc>
        <w:tc>
          <w:tcPr>
            <w:tcW w:w="785" w:type="dxa"/>
            <w:vAlign w:val="center"/>
          </w:tcPr>
          <w:p w:rsidR="009D0EB2" w:rsidRPr="00A93B36" w:rsidDel="00316F40" w:rsidRDefault="009D0EB2" w:rsidP="00A93998">
            <w:pPr>
              <w:pStyle w:val="ac"/>
            </w:pPr>
            <w:moveFrom w:id="83" w:author="OceanJinn" w:date="2014-10-15T11:37:00Z">
              <w:r w:rsidRPr="00A93B36" w:rsidDel="00316F40">
                <w:rPr>
                  <w:rFonts w:hint="eastAsia"/>
                </w:rPr>
                <w:t>0.9874</w:t>
              </w:r>
            </w:moveFrom>
          </w:p>
        </w:tc>
        <w:tc>
          <w:tcPr>
            <w:tcW w:w="774" w:type="dxa"/>
            <w:vAlign w:val="center"/>
          </w:tcPr>
          <w:p w:rsidR="009D0EB2" w:rsidRPr="00A93B36" w:rsidDel="00316F40" w:rsidRDefault="009D0EB2" w:rsidP="00A93998">
            <w:pPr>
              <w:pStyle w:val="ac"/>
            </w:pPr>
            <w:moveFrom w:id="84" w:author="OceanJinn" w:date="2014-10-15T11:37:00Z">
              <w:r w:rsidRPr="00A93B36" w:rsidDel="00316F40">
                <w:rPr>
                  <w:rFonts w:hint="eastAsia"/>
                </w:rPr>
                <w:t>0.9850</w:t>
              </w:r>
            </w:moveFrom>
          </w:p>
        </w:tc>
      </w:tr>
      <w:tr w:rsidR="009D0EB2" w:rsidRPr="00A93B36" w:rsidDel="00316F40" w:rsidTr="00A93998">
        <w:trPr>
          <w:jc w:val="center"/>
        </w:trPr>
        <w:tc>
          <w:tcPr>
            <w:tcW w:w="675" w:type="dxa"/>
            <w:vMerge/>
            <w:vAlign w:val="center"/>
          </w:tcPr>
          <w:p w:rsidR="009D0EB2" w:rsidRPr="00A93B36" w:rsidDel="00316F40" w:rsidRDefault="009D0EB2" w:rsidP="00A93998">
            <w:pPr>
              <w:pStyle w:val="ac"/>
              <w:autoSpaceDE w:val="0"/>
              <w:autoSpaceDN w:val="0"/>
              <w:ind w:firstLineChars="150" w:firstLine="241"/>
              <w:rPr>
                <w:b/>
              </w:rPr>
            </w:pPr>
          </w:p>
        </w:tc>
        <w:tc>
          <w:tcPr>
            <w:tcW w:w="1843" w:type="dxa"/>
            <w:vAlign w:val="center"/>
          </w:tcPr>
          <w:p w:rsidR="009D0EB2" w:rsidRPr="00A93B36" w:rsidDel="00316F40" w:rsidRDefault="009D0EB2" w:rsidP="00A93998">
            <w:pPr>
              <w:pStyle w:val="ac"/>
              <w:autoSpaceDE w:val="0"/>
              <w:autoSpaceDN w:val="0"/>
              <w:rPr>
                <w:b/>
              </w:rPr>
            </w:pPr>
            <w:moveFrom w:id="85" w:author="OceanJinn" w:date="2014-10-15T11:37:00Z">
              <w:r w:rsidRPr="00A93B36" w:rsidDel="00316F40">
                <w:rPr>
                  <w:b/>
                </w:rPr>
                <w:t>Linear increasing</w:t>
              </w:r>
            </w:moveFrom>
          </w:p>
        </w:tc>
        <w:tc>
          <w:tcPr>
            <w:tcW w:w="851" w:type="dxa"/>
            <w:vAlign w:val="center"/>
          </w:tcPr>
          <w:p w:rsidR="009D0EB2" w:rsidRPr="00A93B36" w:rsidDel="00316F40" w:rsidRDefault="009D0EB2" w:rsidP="00A93998">
            <w:pPr>
              <w:pStyle w:val="ac"/>
            </w:pPr>
            <w:moveFrom w:id="86" w:author="OceanJinn" w:date="2014-10-15T11:37:00Z">
              <w:r w:rsidRPr="00A93B36" w:rsidDel="00316F40">
                <w:rPr>
                  <w:rFonts w:hint="eastAsia"/>
                </w:rPr>
                <w:t>0.9863</w:t>
              </w:r>
            </w:moveFrom>
          </w:p>
        </w:tc>
        <w:tc>
          <w:tcPr>
            <w:tcW w:w="785" w:type="dxa"/>
            <w:vAlign w:val="center"/>
          </w:tcPr>
          <w:p w:rsidR="009D0EB2" w:rsidRPr="00A93B36" w:rsidDel="00316F40" w:rsidRDefault="009D0EB2" w:rsidP="00A93998">
            <w:pPr>
              <w:pStyle w:val="ac"/>
            </w:pPr>
            <w:moveFrom w:id="87" w:author="OceanJinn" w:date="2014-10-15T11:37:00Z">
              <w:r w:rsidRPr="00A93B36" w:rsidDel="00316F40">
                <w:rPr>
                  <w:rFonts w:hint="eastAsia"/>
                </w:rPr>
                <w:t>0.9854</w:t>
              </w:r>
            </w:moveFrom>
          </w:p>
        </w:tc>
        <w:tc>
          <w:tcPr>
            <w:tcW w:w="774" w:type="dxa"/>
            <w:vAlign w:val="center"/>
          </w:tcPr>
          <w:p w:rsidR="009D0EB2" w:rsidRPr="00A93B36" w:rsidDel="00316F40" w:rsidRDefault="009D0EB2" w:rsidP="00A93998">
            <w:pPr>
              <w:pStyle w:val="ac"/>
            </w:pPr>
            <w:moveFrom w:id="88" w:author="OceanJinn" w:date="2014-10-15T11:37:00Z">
              <w:r w:rsidRPr="00A93B36" w:rsidDel="00316F40">
                <w:rPr>
                  <w:rFonts w:hint="eastAsia"/>
                </w:rPr>
                <w:t>0.9842</w:t>
              </w:r>
            </w:moveFrom>
          </w:p>
        </w:tc>
      </w:tr>
      <w:tr w:rsidR="009D0EB2" w:rsidRPr="00A93B36" w:rsidDel="00316F40" w:rsidTr="00A93998">
        <w:trPr>
          <w:jc w:val="center"/>
        </w:trPr>
        <w:tc>
          <w:tcPr>
            <w:tcW w:w="675" w:type="dxa"/>
            <w:vMerge/>
            <w:vAlign w:val="center"/>
          </w:tcPr>
          <w:p w:rsidR="009D0EB2" w:rsidRPr="00A93B36" w:rsidDel="00316F40" w:rsidRDefault="009D0EB2" w:rsidP="00A93998">
            <w:pPr>
              <w:pStyle w:val="ac"/>
              <w:autoSpaceDE w:val="0"/>
              <w:autoSpaceDN w:val="0"/>
              <w:ind w:firstLineChars="150" w:firstLine="241"/>
              <w:rPr>
                <w:b/>
              </w:rPr>
            </w:pPr>
          </w:p>
        </w:tc>
        <w:tc>
          <w:tcPr>
            <w:tcW w:w="1843" w:type="dxa"/>
            <w:vAlign w:val="center"/>
          </w:tcPr>
          <w:p w:rsidR="009D0EB2" w:rsidRPr="00A93B36" w:rsidDel="00316F40" w:rsidRDefault="009D0EB2" w:rsidP="00A93998">
            <w:pPr>
              <w:pStyle w:val="ac"/>
              <w:autoSpaceDE w:val="0"/>
              <w:autoSpaceDN w:val="0"/>
              <w:rPr>
                <w:b/>
              </w:rPr>
            </w:pPr>
            <w:moveFrom w:id="89" w:author="OceanJinn" w:date="2014-10-15T11:37:00Z">
              <w:r w:rsidRPr="00A93B36" w:rsidDel="00316F40">
                <w:rPr>
                  <w:b/>
                </w:rPr>
                <w:t>Linear decreasing</w:t>
              </w:r>
            </w:moveFrom>
          </w:p>
        </w:tc>
        <w:tc>
          <w:tcPr>
            <w:tcW w:w="851" w:type="dxa"/>
            <w:vAlign w:val="center"/>
          </w:tcPr>
          <w:p w:rsidR="009D0EB2" w:rsidRPr="00A93B36" w:rsidDel="00316F40" w:rsidRDefault="009D0EB2" w:rsidP="00A93998">
            <w:pPr>
              <w:pStyle w:val="ac"/>
            </w:pPr>
            <w:moveFrom w:id="90" w:author="OceanJinn" w:date="2014-10-15T11:37:00Z">
              <w:r w:rsidRPr="00A93B36" w:rsidDel="00316F40">
                <w:rPr>
                  <w:rFonts w:hint="eastAsia"/>
                </w:rPr>
                <w:t>0.9871</w:t>
              </w:r>
            </w:moveFrom>
          </w:p>
        </w:tc>
        <w:tc>
          <w:tcPr>
            <w:tcW w:w="785" w:type="dxa"/>
            <w:vAlign w:val="center"/>
          </w:tcPr>
          <w:p w:rsidR="009D0EB2" w:rsidRPr="00A93B36" w:rsidDel="00316F40" w:rsidRDefault="009D0EB2" w:rsidP="00A93998">
            <w:pPr>
              <w:pStyle w:val="ac"/>
            </w:pPr>
            <w:moveFrom w:id="91" w:author="OceanJinn" w:date="2014-10-15T11:37:00Z">
              <w:r w:rsidRPr="00A93B36" w:rsidDel="00316F40">
                <w:rPr>
                  <w:rFonts w:hint="eastAsia"/>
                </w:rPr>
                <w:t>0.9852</w:t>
              </w:r>
            </w:moveFrom>
          </w:p>
        </w:tc>
        <w:tc>
          <w:tcPr>
            <w:tcW w:w="774" w:type="dxa"/>
            <w:vAlign w:val="center"/>
          </w:tcPr>
          <w:p w:rsidR="009D0EB2" w:rsidRPr="00A93B36" w:rsidDel="00316F40" w:rsidRDefault="009D0EB2" w:rsidP="00A93998">
            <w:pPr>
              <w:pStyle w:val="ac"/>
            </w:pPr>
            <w:moveFrom w:id="92" w:author="OceanJinn" w:date="2014-10-15T11:37:00Z">
              <w:r w:rsidRPr="00A93B36" w:rsidDel="00316F40">
                <w:rPr>
                  <w:rFonts w:hint="eastAsia"/>
                </w:rPr>
                <w:t>0.9832</w:t>
              </w:r>
            </w:moveFrom>
          </w:p>
        </w:tc>
      </w:tr>
      <w:tr w:rsidR="009D0EB2" w:rsidRPr="00A93B36" w:rsidDel="00316F40" w:rsidTr="00A93998">
        <w:trPr>
          <w:jc w:val="center"/>
        </w:trPr>
        <w:tc>
          <w:tcPr>
            <w:tcW w:w="675" w:type="dxa"/>
            <w:vMerge/>
            <w:vAlign w:val="center"/>
          </w:tcPr>
          <w:p w:rsidR="009D0EB2" w:rsidRPr="00A93B36" w:rsidDel="00316F40" w:rsidRDefault="009D0EB2" w:rsidP="00A93998">
            <w:pPr>
              <w:pStyle w:val="ac"/>
              <w:autoSpaceDE w:val="0"/>
              <w:autoSpaceDN w:val="0"/>
              <w:ind w:firstLineChars="150" w:firstLine="241"/>
              <w:rPr>
                <w:b/>
              </w:rPr>
            </w:pPr>
          </w:p>
        </w:tc>
        <w:tc>
          <w:tcPr>
            <w:tcW w:w="1843" w:type="dxa"/>
            <w:vAlign w:val="center"/>
          </w:tcPr>
          <w:p w:rsidR="009D0EB2" w:rsidRPr="00A93B36" w:rsidDel="00316F40" w:rsidRDefault="009D0EB2" w:rsidP="00A93998">
            <w:pPr>
              <w:pStyle w:val="ac"/>
              <w:autoSpaceDE w:val="0"/>
              <w:autoSpaceDN w:val="0"/>
              <w:rPr>
                <w:b/>
              </w:rPr>
            </w:pPr>
            <w:moveFrom w:id="93" w:author="OceanJinn" w:date="2014-10-15T11:37:00Z">
              <w:r w:rsidRPr="00A93B36" w:rsidDel="00316F40">
                <w:rPr>
                  <w:b/>
                </w:rPr>
                <w:t>Sine</w:t>
              </w:r>
            </w:moveFrom>
          </w:p>
        </w:tc>
        <w:tc>
          <w:tcPr>
            <w:tcW w:w="851" w:type="dxa"/>
            <w:vAlign w:val="center"/>
          </w:tcPr>
          <w:p w:rsidR="009D0EB2" w:rsidRPr="00A93B36" w:rsidDel="00316F40" w:rsidRDefault="009D0EB2" w:rsidP="00A93998">
            <w:pPr>
              <w:pStyle w:val="ac"/>
            </w:pPr>
            <w:moveFrom w:id="94" w:author="OceanJinn" w:date="2014-10-15T11:37:00Z">
              <w:r w:rsidRPr="00A93B36" w:rsidDel="00316F40">
                <w:rPr>
                  <w:rFonts w:hint="eastAsia"/>
                </w:rPr>
                <w:t>0.9886</w:t>
              </w:r>
            </w:moveFrom>
          </w:p>
        </w:tc>
        <w:tc>
          <w:tcPr>
            <w:tcW w:w="785" w:type="dxa"/>
            <w:vAlign w:val="center"/>
          </w:tcPr>
          <w:p w:rsidR="009D0EB2" w:rsidRPr="00A93B36" w:rsidDel="00316F40" w:rsidRDefault="009D0EB2" w:rsidP="00A93998">
            <w:pPr>
              <w:pStyle w:val="ac"/>
            </w:pPr>
            <w:moveFrom w:id="95" w:author="OceanJinn" w:date="2014-10-15T11:37:00Z">
              <w:r w:rsidRPr="00A93B36" w:rsidDel="00316F40">
                <w:rPr>
                  <w:rFonts w:hint="eastAsia"/>
                </w:rPr>
                <w:t>0.9872</w:t>
              </w:r>
            </w:moveFrom>
          </w:p>
        </w:tc>
        <w:tc>
          <w:tcPr>
            <w:tcW w:w="774" w:type="dxa"/>
            <w:vAlign w:val="center"/>
          </w:tcPr>
          <w:p w:rsidR="009D0EB2" w:rsidRPr="00A93B36" w:rsidDel="00316F40" w:rsidRDefault="009D0EB2" w:rsidP="00A93998">
            <w:pPr>
              <w:pStyle w:val="ac"/>
            </w:pPr>
            <w:moveFrom w:id="96" w:author="OceanJinn" w:date="2014-10-15T11:37:00Z">
              <w:r w:rsidRPr="00A93B36" w:rsidDel="00316F40">
                <w:rPr>
                  <w:rFonts w:hint="eastAsia"/>
                </w:rPr>
                <w:t>0.9855</w:t>
              </w:r>
            </w:moveFrom>
          </w:p>
        </w:tc>
      </w:tr>
    </w:tbl>
    <w:p w:rsidR="009D0EB2" w:rsidRPr="00A93B36" w:rsidDel="00316F40" w:rsidRDefault="009D0EB2" w:rsidP="00B254CE">
      <w:pPr>
        <w:pStyle w:val="Text"/>
        <w:ind w:firstLine="0"/>
        <w:rPr>
          <w:szCs w:val="24"/>
          <w:lang w:eastAsia="zh-CN"/>
        </w:rPr>
      </w:pPr>
    </w:p>
    <w:p w:rsidR="00BC1C72" w:rsidRPr="00A93B36" w:rsidRDefault="00BC1C72" w:rsidP="00BC1C72">
      <w:pPr>
        <w:pStyle w:val="ac"/>
        <w:rPr>
          <w:noProof/>
          <w:szCs w:val="24"/>
        </w:rPr>
      </w:pPr>
      <w:moveFrom w:id="97" w:author="OceanJinn" w:date="2014-10-15T11:37:00Z">
        <w:r w:rsidRPr="00A93B36" w:rsidDel="00316F40">
          <w:rPr>
            <w:rFonts w:hint="eastAsia"/>
            <w:noProof/>
            <w:szCs w:val="24"/>
          </w:rPr>
          <w:t xml:space="preserve"> </w:t>
        </w:r>
      </w:moveFrom>
      <w:moveFromRangeEnd w:id="70"/>
      <w:r w:rsidRPr="00A93B36">
        <w:rPr>
          <w:rFonts w:hint="eastAsia"/>
          <w:noProof/>
          <w:szCs w:val="24"/>
        </w:rPr>
        <w:drawing>
          <wp:inline distT="0" distB="0" distL="0" distR="0">
            <wp:extent cx="1521561" cy="1030007"/>
            <wp:effectExtent l="0" t="0" r="2439"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4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r="7656"/>
                    <a:stretch>
                      <a:fillRect/>
                    </a:stretch>
                  </pic:blipFill>
                  <pic:spPr bwMode="auto">
                    <a:xfrm>
                      <a:off x="0" y="0"/>
                      <a:ext cx="1524005" cy="1031661"/>
                    </a:xfrm>
                    <a:prstGeom prst="rect">
                      <a:avLst/>
                    </a:prstGeom>
                    <a:noFill/>
                    <a:ln>
                      <a:noFill/>
                    </a:ln>
                  </pic:spPr>
                </pic:pic>
              </a:graphicData>
            </a:graphic>
          </wp:inline>
        </w:drawing>
      </w:r>
      <w:r w:rsidR="00B254CE" w:rsidRPr="00A93B36">
        <w:rPr>
          <w:rFonts w:hint="eastAsia"/>
          <w:noProof/>
          <w:szCs w:val="24"/>
        </w:rPr>
        <w:drawing>
          <wp:inline distT="0" distB="0" distL="0" distR="0">
            <wp:extent cx="1550823" cy="1031443"/>
            <wp:effectExtent l="0" t="0" r="0" b="0"/>
            <wp:docPr id="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4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r="7552"/>
                    <a:stretch>
                      <a:fillRect/>
                    </a:stretch>
                  </pic:blipFill>
                  <pic:spPr bwMode="auto">
                    <a:xfrm>
                      <a:off x="0" y="0"/>
                      <a:ext cx="1555637" cy="1034645"/>
                    </a:xfrm>
                    <a:prstGeom prst="rect">
                      <a:avLst/>
                    </a:prstGeom>
                    <a:noFill/>
                    <a:ln>
                      <a:noFill/>
                    </a:ln>
                  </pic:spPr>
                </pic:pic>
              </a:graphicData>
            </a:graphic>
          </wp:inline>
        </w:drawing>
      </w:r>
    </w:p>
    <w:p w:rsidR="00B254CE" w:rsidRPr="00A93B36" w:rsidRDefault="00BC1C72" w:rsidP="00B254CE">
      <w:pPr>
        <w:pStyle w:val="ac"/>
        <w:rPr>
          <w:noProof/>
          <w:szCs w:val="24"/>
        </w:rPr>
      </w:pPr>
      <w:r w:rsidRPr="00A93B36">
        <w:rPr>
          <w:rFonts w:hint="eastAsia"/>
          <w:noProof/>
          <w:szCs w:val="24"/>
        </w:rPr>
        <w:t xml:space="preserve">a) </w:t>
      </w:r>
      <w:r w:rsidRPr="00A93B36">
        <w:rPr>
          <w:rFonts w:hint="eastAsia"/>
          <w:szCs w:val="24"/>
        </w:rPr>
        <w:t>Exponential decreasing wave</w:t>
      </w:r>
      <w:r w:rsidR="00B254CE" w:rsidRPr="00A93B36">
        <w:rPr>
          <w:rFonts w:hint="eastAsia"/>
          <w:noProof/>
          <w:szCs w:val="24"/>
        </w:rPr>
        <w:t xml:space="preserve">            b) Square wave</w:t>
      </w:r>
    </w:p>
    <w:p w:rsidR="00BC1C72" w:rsidRPr="00A93B36" w:rsidRDefault="00BC1C72" w:rsidP="00BC1C72">
      <w:pPr>
        <w:pStyle w:val="ac"/>
        <w:rPr>
          <w:noProof/>
          <w:szCs w:val="24"/>
        </w:rPr>
      </w:pPr>
      <w:r w:rsidRPr="00A93B36">
        <w:rPr>
          <w:rFonts w:hint="eastAsia"/>
          <w:noProof/>
          <w:szCs w:val="24"/>
        </w:rPr>
        <w:drawing>
          <wp:inline distT="0" distB="0" distL="0" distR="0">
            <wp:extent cx="1463040" cy="934563"/>
            <wp:effectExtent l="0" t="0" r="381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4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r="6951"/>
                    <a:stretch>
                      <a:fillRect/>
                    </a:stretch>
                  </pic:blipFill>
                  <pic:spPr bwMode="auto">
                    <a:xfrm>
                      <a:off x="0" y="0"/>
                      <a:ext cx="1463040" cy="934563"/>
                    </a:xfrm>
                    <a:prstGeom prst="rect">
                      <a:avLst/>
                    </a:prstGeom>
                    <a:noFill/>
                    <a:ln>
                      <a:noFill/>
                    </a:ln>
                  </pic:spPr>
                </pic:pic>
              </a:graphicData>
            </a:graphic>
          </wp:inline>
        </w:drawing>
      </w:r>
      <w:r w:rsidR="00B254CE" w:rsidRPr="00A93B36">
        <w:rPr>
          <w:rFonts w:hint="eastAsia"/>
          <w:noProof/>
          <w:szCs w:val="24"/>
        </w:rPr>
        <w:drawing>
          <wp:inline distT="0" distB="0" distL="0" distR="0">
            <wp:extent cx="1550822" cy="925716"/>
            <wp:effectExtent l="0" t="0" r="0" b="0"/>
            <wp:docPr id="2"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4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r="7745"/>
                    <a:stretch>
                      <a:fillRect/>
                    </a:stretch>
                  </pic:blipFill>
                  <pic:spPr bwMode="auto">
                    <a:xfrm>
                      <a:off x="0" y="0"/>
                      <a:ext cx="1553958" cy="927588"/>
                    </a:xfrm>
                    <a:prstGeom prst="rect">
                      <a:avLst/>
                    </a:prstGeom>
                    <a:noFill/>
                    <a:ln>
                      <a:noFill/>
                    </a:ln>
                  </pic:spPr>
                </pic:pic>
              </a:graphicData>
            </a:graphic>
          </wp:inline>
        </w:drawing>
      </w:r>
    </w:p>
    <w:p w:rsidR="00B254CE" w:rsidRPr="00A93B36" w:rsidRDefault="00BC1C72" w:rsidP="00B254CE">
      <w:pPr>
        <w:pStyle w:val="ac"/>
        <w:rPr>
          <w:noProof/>
          <w:szCs w:val="24"/>
        </w:rPr>
      </w:pPr>
      <w:r w:rsidRPr="00A93B36">
        <w:rPr>
          <w:rFonts w:hint="eastAsia"/>
          <w:noProof/>
          <w:szCs w:val="24"/>
        </w:rPr>
        <w:t>c) Linear increasing wave</w:t>
      </w:r>
      <w:r w:rsidR="00B254CE" w:rsidRPr="00A93B36">
        <w:rPr>
          <w:rFonts w:hint="eastAsia"/>
          <w:noProof/>
          <w:szCs w:val="24"/>
        </w:rPr>
        <w:t xml:space="preserve">          d) Linear decreasing wave</w:t>
      </w:r>
    </w:p>
    <w:p w:rsidR="00BC1C72" w:rsidRPr="00A93B36" w:rsidRDefault="00BC1C72" w:rsidP="00BC1C72">
      <w:pPr>
        <w:pStyle w:val="ac"/>
        <w:rPr>
          <w:noProof/>
          <w:szCs w:val="24"/>
        </w:rPr>
      </w:pPr>
      <w:r w:rsidRPr="00A93B36">
        <w:rPr>
          <w:noProof/>
          <w:szCs w:val="24"/>
        </w:rPr>
        <w:drawing>
          <wp:inline distT="0" distB="0" distL="0" distR="0">
            <wp:extent cx="1741017" cy="1029160"/>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4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746519" cy="1032412"/>
                    </a:xfrm>
                    <a:prstGeom prst="rect">
                      <a:avLst/>
                    </a:prstGeom>
                    <a:noFill/>
                    <a:ln>
                      <a:noFill/>
                    </a:ln>
                  </pic:spPr>
                </pic:pic>
              </a:graphicData>
            </a:graphic>
          </wp:inline>
        </w:drawing>
      </w:r>
    </w:p>
    <w:p w:rsidR="00BC1C72" w:rsidRPr="00A93B36" w:rsidRDefault="00BC1C72" w:rsidP="00BC1C72">
      <w:pPr>
        <w:pStyle w:val="ac"/>
        <w:rPr>
          <w:noProof/>
          <w:szCs w:val="24"/>
        </w:rPr>
      </w:pPr>
      <w:r w:rsidRPr="00A93B36">
        <w:rPr>
          <w:rFonts w:hint="eastAsia"/>
          <w:noProof/>
          <w:szCs w:val="24"/>
        </w:rPr>
        <w:t>e) Sine wave</w:t>
      </w:r>
    </w:p>
    <w:p w:rsidR="00BC1C72" w:rsidRDefault="00BC1C72" w:rsidP="00BC1C72">
      <w:pPr>
        <w:pStyle w:val="ac"/>
        <w:rPr>
          <w:ins w:id="98" w:author="OceanJinn" w:date="2014-10-15T11:37:00Z"/>
          <w:rFonts w:hint="eastAsia"/>
        </w:rPr>
      </w:pPr>
      <w:proofErr w:type="gramStart"/>
      <w:r w:rsidRPr="00A93B36">
        <w:rPr>
          <w:rFonts w:hint="eastAsia"/>
        </w:rPr>
        <w:t>Fig. 8.</w:t>
      </w:r>
      <w:proofErr w:type="gramEnd"/>
      <w:r w:rsidRPr="00A93B36">
        <w:rPr>
          <w:rFonts w:hint="eastAsia"/>
        </w:rPr>
        <w:t xml:space="preserve"> Comparison between experimental and theoretical curves</w:t>
      </w:r>
    </w:p>
    <w:p w:rsidR="00316F40" w:rsidRDefault="00316F40" w:rsidP="00316F40">
      <w:pPr>
        <w:pStyle w:val="Text"/>
        <w:ind w:firstLine="0"/>
        <w:rPr>
          <w:szCs w:val="24"/>
          <w:lang w:eastAsia="zh-CN"/>
        </w:rPr>
      </w:pPr>
      <w:moveToRangeStart w:id="99" w:author="OceanJinn" w:date="2014-10-15T11:37:00Z" w:name="move401136389"/>
    </w:p>
    <w:p w:rsidR="00316F40" w:rsidRPr="00A93B36" w:rsidRDefault="00316F40" w:rsidP="00316F40">
      <w:pPr>
        <w:pStyle w:val="ac"/>
        <w:rPr>
          <w:smallCaps/>
        </w:rPr>
      </w:pPr>
      <w:proofErr w:type="gramStart"/>
      <w:moveTo w:id="100" w:author="OceanJinn" w:date="2014-10-15T11:37:00Z">
        <w:r w:rsidRPr="00A93B36">
          <w:rPr>
            <w:rFonts w:hint="eastAsia"/>
          </w:rPr>
          <w:t>Table 1.</w:t>
        </w:r>
        <w:proofErr w:type="gramEnd"/>
        <w:r w:rsidRPr="00A93B36">
          <w:rPr>
            <w:rFonts w:hint="eastAsia"/>
          </w:rPr>
          <w:t xml:space="preserve"> </w:t>
        </w:r>
        <w:r w:rsidRPr="00A93B36">
          <w:rPr>
            <w:smallCaps/>
          </w:rPr>
          <w:t xml:space="preserve">Error Analysis by </w:t>
        </w:r>
        <w:r w:rsidRPr="00A93B36">
          <w:rPr>
            <w:rFonts w:hint="eastAsia"/>
            <w:smallCaps/>
          </w:rPr>
          <w:t>GCC</w:t>
        </w:r>
        <w:r w:rsidRPr="00A93B36">
          <w:rPr>
            <w:smallCaps/>
          </w:rPr>
          <w:t xml:space="preserve"> </w:t>
        </w:r>
      </w:moveTo>
    </w:p>
    <w:tbl>
      <w:tblPr>
        <w:tblStyle w:val="ae"/>
        <w:tblW w:w="0" w:type="auto"/>
        <w:jc w:val="center"/>
        <w:tblLook w:val="04A0"/>
      </w:tblPr>
      <w:tblGrid>
        <w:gridCol w:w="675"/>
        <w:gridCol w:w="1843"/>
        <w:gridCol w:w="851"/>
        <w:gridCol w:w="785"/>
        <w:gridCol w:w="774"/>
      </w:tblGrid>
      <w:tr w:rsidR="00316F40" w:rsidRPr="00A93B36" w:rsidTr="00B1481A">
        <w:trPr>
          <w:jc w:val="center"/>
        </w:trPr>
        <w:tc>
          <w:tcPr>
            <w:tcW w:w="2518" w:type="dxa"/>
            <w:gridSpan w:val="2"/>
            <w:vAlign w:val="center"/>
          </w:tcPr>
          <w:p w:rsidR="00316F40" w:rsidRPr="00A93B36" w:rsidRDefault="00316F40" w:rsidP="00B1481A">
            <w:pPr>
              <w:pStyle w:val="ac"/>
              <w:autoSpaceDE w:val="0"/>
              <w:autoSpaceDN w:val="0"/>
              <w:rPr>
                <w:b/>
              </w:rPr>
            </w:pPr>
            <w:moveTo w:id="101" w:author="OceanJinn" w:date="2014-10-15T11:37:00Z">
              <w:r w:rsidRPr="00A93B36">
                <w:rPr>
                  <w:b/>
                </w:rPr>
                <w:t xml:space="preserve">Amplitude </w:t>
              </w:r>
              <w:r w:rsidRPr="00A93B36">
                <w:rPr>
                  <w:b/>
                  <w:i/>
                </w:rPr>
                <w:t>z</w:t>
              </w:r>
              <w:r w:rsidRPr="00A93B36">
                <w:rPr>
                  <w:b/>
                </w:rPr>
                <w:t>(mm)</w:t>
              </w:r>
            </w:moveTo>
          </w:p>
        </w:tc>
        <w:tc>
          <w:tcPr>
            <w:tcW w:w="851" w:type="dxa"/>
            <w:vAlign w:val="center"/>
          </w:tcPr>
          <w:p w:rsidR="00316F40" w:rsidRPr="00A93B36" w:rsidRDefault="00316F40" w:rsidP="00B1481A">
            <w:pPr>
              <w:pStyle w:val="ac"/>
              <w:autoSpaceDE w:val="0"/>
              <w:autoSpaceDN w:val="0"/>
              <w:rPr>
                <w:b/>
              </w:rPr>
            </w:pPr>
            <w:moveTo w:id="102" w:author="OceanJinn" w:date="2014-10-15T11:37:00Z">
              <w:r w:rsidRPr="00A93B36">
                <w:rPr>
                  <w:b/>
                </w:rPr>
                <w:t>3</w:t>
              </w:r>
            </w:moveTo>
          </w:p>
        </w:tc>
        <w:tc>
          <w:tcPr>
            <w:tcW w:w="785" w:type="dxa"/>
            <w:vAlign w:val="center"/>
          </w:tcPr>
          <w:p w:rsidR="00316F40" w:rsidRPr="00A93B36" w:rsidRDefault="00316F40" w:rsidP="00B1481A">
            <w:pPr>
              <w:pStyle w:val="ac"/>
              <w:autoSpaceDE w:val="0"/>
              <w:autoSpaceDN w:val="0"/>
              <w:rPr>
                <w:b/>
              </w:rPr>
            </w:pPr>
            <w:moveTo w:id="103" w:author="OceanJinn" w:date="2014-10-15T11:37:00Z">
              <w:r w:rsidRPr="00A93B36">
                <w:rPr>
                  <w:b/>
                </w:rPr>
                <w:t>4</w:t>
              </w:r>
            </w:moveTo>
          </w:p>
        </w:tc>
        <w:tc>
          <w:tcPr>
            <w:tcW w:w="774" w:type="dxa"/>
            <w:vAlign w:val="center"/>
          </w:tcPr>
          <w:p w:rsidR="00316F40" w:rsidRPr="00A93B36" w:rsidRDefault="00316F40" w:rsidP="00B1481A">
            <w:pPr>
              <w:pStyle w:val="ac"/>
              <w:autoSpaceDE w:val="0"/>
              <w:autoSpaceDN w:val="0"/>
              <w:rPr>
                <w:b/>
              </w:rPr>
            </w:pPr>
            <w:moveTo w:id="104" w:author="OceanJinn" w:date="2014-10-15T11:37:00Z">
              <w:r w:rsidRPr="00A93B36">
                <w:rPr>
                  <w:b/>
                </w:rPr>
                <w:t>5</w:t>
              </w:r>
            </w:moveTo>
          </w:p>
        </w:tc>
      </w:tr>
      <w:tr w:rsidR="00316F40" w:rsidRPr="00A93B36" w:rsidTr="00B1481A">
        <w:trPr>
          <w:jc w:val="center"/>
        </w:trPr>
        <w:tc>
          <w:tcPr>
            <w:tcW w:w="675" w:type="dxa"/>
            <w:vMerge w:val="restart"/>
            <w:vAlign w:val="center"/>
          </w:tcPr>
          <w:p w:rsidR="00316F40" w:rsidRPr="00A93B36" w:rsidRDefault="00316F40" w:rsidP="00B1481A">
            <w:pPr>
              <w:pStyle w:val="ac"/>
              <w:rPr>
                <w:b/>
              </w:rPr>
            </w:pPr>
            <w:moveTo w:id="105" w:author="OceanJinn" w:date="2014-10-15T11:37:00Z">
              <w:r w:rsidRPr="00A93B36">
                <w:rPr>
                  <w:b/>
                </w:rPr>
                <w:t xml:space="preserve">GCC </w:t>
              </w:r>
              <w:proofErr w:type="spellStart"/>
              <w:r w:rsidRPr="00A93B36">
                <w:rPr>
                  <w:b/>
                  <w:i/>
                </w:rPr>
                <w:t>R</w:t>
              </w:r>
              <w:r w:rsidRPr="00A93B36">
                <w:rPr>
                  <w:b/>
                  <w:i/>
                  <w:vertAlign w:val="subscript"/>
                </w:rPr>
                <w:t>c</w:t>
              </w:r>
              <w:proofErr w:type="spellEnd"/>
            </w:moveTo>
          </w:p>
        </w:tc>
        <w:tc>
          <w:tcPr>
            <w:tcW w:w="1843" w:type="dxa"/>
            <w:vAlign w:val="center"/>
          </w:tcPr>
          <w:p w:rsidR="00316F40" w:rsidRPr="00A93B36" w:rsidRDefault="00316F40" w:rsidP="00B1481A">
            <w:pPr>
              <w:pStyle w:val="ac"/>
              <w:rPr>
                <w:b/>
              </w:rPr>
            </w:pPr>
            <w:moveTo w:id="106" w:author="OceanJinn" w:date="2014-10-15T11:37:00Z">
              <w:r w:rsidRPr="00A93B36">
                <w:rPr>
                  <w:b/>
                </w:rPr>
                <w:t>Exponential</w:t>
              </w:r>
            </w:moveTo>
          </w:p>
        </w:tc>
        <w:tc>
          <w:tcPr>
            <w:tcW w:w="851" w:type="dxa"/>
            <w:vAlign w:val="center"/>
          </w:tcPr>
          <w:p w:rsidR="00316F40" w:rsidRPr="00A93B36" w:rsidRDefault="00316F40" w:rsidP="00B1481A">
            <w:pPr>
              <w:pStyle w:val="ac"/>
            </w:pPr>
            <w:moveTo w:id="107" w:author="OceanJinn" w:date="2014-10-15T11:37:00Z">
              <w:r w:rsidRPr="00A93B36">
                <w:rPr>
                  <w:rFonts w:hint="eastAsia"/>
                </w:rPr>
                <w:t>0.9895</w:t>
              </w:r>
            </w:moveTo>
          </w:p>
        </w:tc>
        <w:tc>
          <w:tcPr>
            <w:tcW w:w="785" w:type="dxa"/>
            <w:vAlign w:val="center"/>
          </w:tcPr>
          <w:p w:rsidR="00316F40" w:rsidRPr="00A93B36" w:rsidRDefault="00316F40" w:rsidP="00B1481A">
            <w:pPr>
              <w:pStyle w:val="ac"/>
            </w:pPr>
            <w:moveTo w:id="108" w:author="OceanJinn" w:date="2014-10-15T11:37:00Z">
              <w:r w:rsidRPr="00A93B36">
                <w:rPr>
                  <w:rFonts w:hint="eastAsia"/>
                </w:rPr>
                <w:t>0.9886</w:t>
              </w:r>
            </w:moveTo>
          </w:p>
        </w:tc>
        <w:tc>
          <w:tcPr>
            <w:tcW w:w="774" w:type="dxa"/>
            <w:vAlign w:val="center"/>
          </w:tcPr>
          <w:p w:rsidR="00316F40" w:rsidRPr="00A93B36" w:rsidRDefault="00316F40" w:rsidP="00B1481A">
            <w:pPr>
              <w:pStyle w:val="ac"/>
            </w:pPr>
            <w:moveTo w:id="109" w:author="OceanJinn" w:date="2014-10-15T11:37:00Z">
              <w:r w:rsidRPr="00A93B36">
                <w:rPr>
                  <w:rFonts w:hint="eastAsia"/>
                </w:rPr>
                <w:t>0.9877</w:t>
              </w:r>
            </w:moveTo>
          </w:p>
        </w:tc>
      </w:tr>
      <w:tr w:rsidR="00316F40" w:rsidRPr="00A93B36" w:rsidTr="00B1481A">
        <w:trPr>
          <w:jc w:val="center"/>
        </w:trPr>
        <w:tc>
          <w:tcPr>
            <w:tcW w:w="675" w:type="dxa"/>
            <w:vMerge/>
            <w:vAlign w:val="center"/>
          </w:tcPr>
          <w:p w:rsidR="00316F40" w:rsidRPr="00A93B36" w:rsidRDefault="00316F40" w:rsidP="00B1481A">
            <w:pPr>
              <w:pStyle w:val="ac"/>
              <w:autoSpaceDE w:val="0"/>
              <w:autoSpaceDN w:val="0"/>
              <w:ind w:firstLineChars="150" w:firstLine="241"/>
              <w:rPr>
                <w:b/>
              </w:rPr>
            </w:pPr>
          </w:p>
        </w:tc>
        <w:tc>
          <w:tcPr>
            <w:tcW w:w="1843" w:type="dxa"/>
            <w:vAlign w:val="center"/>
          </w:tcPr>
          <w:p w:rsidR="00316F40" w:rsidRPr="00A93B36" w:rsidRDefault="00316F40" w:rsidP="00B1481A">
            <w:pPr>
              <w:pStyle w:val="ac"/>
              <w:autoSpaceDE w:val="0"/>
              <w:autoSpaceDN w:val="0"/>
              <w:rPr>
                <w:b/>
              </w:rPr>
            </w:pPr>
            <w:moveTo w:id="110" w:author="OceanJinn" w:date="2014-10-15T11:37:00Z">
              <w:r w:rsidRPr="00A93B36">
                <w:rPr>
                  <w:b/>
                </w:rPr>
                <w:t>Square</w:t>
              </w:r>
            </w:moveTo>
          </w:p>
        </w:tc>
        <w:tc>
          <w:tcPr>
            <w:tcW w:w="851" w:type="dxa"/>
            <w:vAlign w:val="center"/>
          </w:tcPr>
          <w:p w:rsidR="00316F40" w:rsidRPr="00A93B36" w:rsidRDefault="00316F40" w:rsidP="00B1481A">
            <w:pPr>
              <w:pStyle w:val="ac"/>
            </w:pPr>
            <w:moveTo w:id="111" w:author="OceanJinn" w:date="2014-10-15T11:37:00Z">
              <w:r w:rsidRPr="00A93B36">
                <w:rPr>
                  <w:rFonts w:hint="eastAsia"/>
                </w:rPr>
                <w:t>0.9878</w:t>
              </w:r>
            </w:moveTo>
          </w:p>
        </w:tc>
        <w:tc>
          <w:tcPr>
            <w:tcW w:w="785" w:type="dxa"/>
            <w:vAlign w:val="center"/>
          </w:tcPr>
          <w:p w:rsidR="00316F40" w:rsidRPr="00A93B36" w:rsidRDefault="00316F40" w:rsidP="00B1481A">
            <w:pPr>
              <w:pStyle w:val="ac"/>
            </w:pPr>
            <w:moveTo w:id="112" w:author="OceanJinn" w:date="2014-10-15T11:37:00Z">
              <w:r w:rsidRPr="00A93B36">
                <w:rPr>
                  <w:rFonts w:hint="eastAsia"/>
                </w:rPr>
                <w:t>0.9874</w:t>
              </w:r>
            </w:moveTo>
          </w:p>
        </w:tc>
        <w:tc>
          <w:tcPr>
            <w:tcW w:w="774" w:type="dxa"/>
            <w:vAlign w:val="center"/>
          </w:tcPr>
          <w:p w:rsidR="00316F40" w:rsidRPr="00A93B36" w:rsidRDefault="00316F40" w:rsidP="00B1481A">
            <w:pPr>
              <w:pStyle w:val="ac"/>
            </w:pPr>
            <w:moveTo w:id="113" w:author="OceanJinn" w:date="2014-10-15T11:37:00Z">
              <w:r w:rsidRPr="00A93B36">
                <w:rPr>
                  <w:rFonts w:hint="eastAsia"/>
                </w:rPr>
                <w:t>0.9850</w:t>
              </w:r>
            </w:moveTo>
          </w:p>
        </w:tc>
      </w:tr>
      <w:tr w:rsidR="00316F40" w:rsidRPr="00A93B36" w:rsidTr="00B1481A">
        <w:trPr>
          <w:jc w:val="center"/>
        </w:trPr>
        <w:tc>
          <w:tcPr>
            <w:tcW w:w="675" w:type="dxa"/>
            <w:vMerge/>
            <w:vAlign w:val="center"/>
          </w:tcPr>
          <w:p w:rsidR="00316F40" w:rsidRPr="00A93B36" w:rsidRDefault="00316F40" w:rsidP="00B1481A">
            <w:pPr>
              <w:pStyle w:val="ac"/>
              <w:autoSpaceDE w:val="0"/>
              <w:autoSpaceDN w:val="0"/>
              <w:ind w:firstLineChars="150" w:firstLine="241"/>
              <w:rPr>
                <w:b/>
              </w:rPr>
            </w:pPr>
          </w:p>
        </w:tc>
        <w:tc>
          <w:tcPr>
            <w:tcW w:w="1843" w:type="dxa"/>
            <w:vAlign w:val="center"/>
          </w:tcPr>
          <w:p w:rsidR="00316F40" w:rsidRPr="00A93B36" w:rsidRDefault="00316F40" w:rsidP="00B1481A">
            <w:pPr>
              <w:pStyle w:val="ac"/>
              <w:autoSpaceDE w:val="0"/>
              <w:autoSpaceDN w:val="0"/>
              <w:rPr>
                <w:b/>
              </w:rPr>
            </w:pPr>
            <w:moveTo w:id="114" w:author="OceanJinn" w:date="2014-10-15T11:37:00Z">
              <w:r w:rsidRPr="00A93B36">
                <w:rPr>
                  <w:b/>
                </w:rPr>
                <w:t>Linear increasing</w:t>
              </w:r>
            </w:moveTo>
          </w:p>
        </w:tc>
        <w:tc>
          <w:tcPr>
            <w:tcW w:w="851" w:type="dxa"/>
            <w:vAlign w:val="center"/>
          </w:tcPr>
          <w:p w:rsidR="00316F40" w:rsidRPr="00A93B36" w:rsidRDefault="00316F40" w:rsidP="00B1481A">
            <w:pPr>
              <w:pStyle w:val="ac"/>
            </w:pPr>
            <w:moveTo w:id="115" w:author="OceanJinn" w:date="2014-10-15T11:37:00Z">
              <w:r w:rsidRPr="00A93B36">
                <w:rPr>
                  <w:rFonts w:hint="eastAsia"/>
                </w:rPr>
                <w:t>0.9863</w:t>
              </w:r>
            </w:moveTo>
          </w:p>
        </w:tc>
        <w:tc>
          <w:tcPr>
            <w:tcW w:w="785" w:type="dxa"/>
            <w:vAlign w:val="center"/>
          </w:tcPr>
          <w:p w:rsidR="00316F40" w:rsidRPr="00A93B36" w:rsidRDefault="00316F40" w:rsidP="00B1481A">
            <w:pPr>
              <w:pStyle w:val="ac"/>
            </w:pPr>
            <w:moveTo w:id="116" w:author="OceanJinn" w:date="2014-10-15T11:37:00Z">
              <w:r w:rsidRPr="00A93B36">
                <w:rPr>
                  <w:rFonts w:hint="eastAsia"/>
                </w:rPr>
                <w:t>0.9854</w:t>
              </w:r>
            </w:moveTo>
          </w:p>
        </w:tc>
        <w:tc>
          <w:tcPr>
            <w:tcW w:w="774" w:type="dxa"/>
            <w:vAlign w:val="center"/>
          </w:tcPr>
          <w:p w:rsidR="00316F40" w:rsidRPr="00A93B36" w:rsidRDefault="00316F40" w:rsidP="00B1481A">
            <w:pPr>
              <w:pStyle w:val="ac"/>
            </w:pPr>
            <w:moveTo w:id="117" w:author="OceanJinn" w:date="2014-10-15T11:37:00Z">
              <w:r w:rsidRPr="00A93B36">
                <w:rPr>
                  <w:rFonts w:hint="eastAsia"/>
                </w:rPr>
                <w:t>0.9842</w:t>
              </w:r>
            </w:moveTo>
          </w:p>
        </w:tc>
      </w:tr>
      <w:tr w:rsidR="00316F40" w:rsidRPr="00A93B36" w:rsidTr="00B1481A">
        <w:trPr>
          <w:jc w:val="center"/>
        </w:trPr>
        <w:tc>
          <w:tcPr>
            <w:tcW w:w="675" w:type="dxa"/>
            <w:vMerge/>
            <w:vAlign w:val="center"/>
          </w:tcPr>
          <w:p w:rsidR="00316F40" w:rsidRPr="00A93B36" w:rsidRDefault="00316F40" w:rsidP="00B1481A">
            <w:pPr>
              <w:pStyle w:val="ac"/>
              <w:autoSpaceDE w:val="0"/>
              <w:autoSpaceDN w:val="0"/>
              <w:ind w:firstLineChars="150" w:firstLine="241"/>
              <w:rPr>
                <w:b/>
              </w:rPr>
            </w:pPr>
          </w:p>
        </w:tc>
        <w:tc>
          <w:tcPr>
            <w:tcW w:w="1843" w:type="dxa"/>
            <w:vAlign w:val="center"/>
          </w:tcPr>
          <w:p w:rsidR="00316F40" w:rsidRPr="00A93B36" w:rsidRDefault="00316F40" w:rsidP="00B1481A">
            <w:pPr>
              <w:pStyle w:val="ac"/>
              <w:autoSpaceDE w:val="0"/>
              <w:autoSpaceDN w:val="0"/>
              <w:rPr>
                <w:b/>
              </w:rPr>
            </w:pPr>
            <w:moveTo w:id="118" w:author="OceanJinn" w:date="2014-10-15T11:37:00Z">
              <w:r w:rsidRPr="00A93B36">
                <w:rPr>
                  <w:b/>
                </w:rPr>
                <w:t>Linear decreasing</w:t>
              </w:r>
            </w:moveTo>
          </w:p>
        </w:tc>
        <w:tc>
          <w:tcPr>
            <w:tcW w:w="851" w:type="dxa"/>
            <w:vAlign w:val="center"/>
          </w:tcPr>
          <w:p w:rsidR="00316F40" w:rsidRPr="00A93B36" w:rsidRDefault="00316F40" w:rsidP="00B1481A">
            <w:pPr>
              <w:pStyle w:val="ac"/>
            </w:pPr>
            <w:moveTo w:id="119" w:author="OceanJinn" w:date="2014-10-15T11:37:00Z">
              <w:r w:rsidRPr="00A93B36">
                <w:rPr>
                  <w:rFonts w:hint="eastAsia"/>
                </w:rPr>
                <w:t>0.9871</w:t>
              </w:r>
            </w:moveTo>
          </w:p>
        </w:tc>
        <w:tc>
          <w:tcPr>
            <w:tcW w:w="785" w:type="dxa"/>
            <w:vAlign w:val="center"/>
          </w:tcPr>
          <w:p w:rsidR="00316F40" w:rsidRPr="00A93B36" w:rsidRDefault="00316F40" w:rsidP="00B1481A">
            <w:pPr>
              <w:pStyle w:val="ac"/>
            </w:pPr>
            <w:moveTo w:id="120" w:author="OceanJinn" w:date="2014-10-15T11:37:00Z">
              <w:r w:rsidRPr="00A93B36">
                <w:rPr>
                  <w:rFonts w:hint="eastAsia"/>
                </w:rPr>
                <w:t>0.9852</w:t>
              </w:r>
            </w:moveTo>
          </w:p>
        </w:tc>
        <w:tc>
          <w:tcPr>
            <w:tcW w:w="774" w:type="dxa"/>
            <w:vAlign w:val="center"/>
          </w:tcPr>
          <w:p w:rsidR="00316F40" w:rsidRPr="00A93B36" w:rsidRDefault="00316F40" w:rsidP="00B1481A">
            <w:pPr>
              <w:pStyle w:val="ac"/>
            </w:pPr>
            <w:moveTo w:id="121" w:author="OceanJinn" w:date="2014-10-15T11:37:00Z">
              <w:r w:rsidRPr="00A93B36">
                <w:rPr>
                  <w:rFonts w:hint="eastAsia"/>
                </w:rPr>
                <w:t>0.9832</w:t>
              </w:r>
            </w:moveTo>
          </w:p>
        </w:tc>
      </w:tr>
      <w:tr w:rsidR="00316F40" w:rsidRPr="00A93B36" w:rsidTr="00B1481A">
        <w:trPr>
          <w:jc w:val="center"/>
        </w:trPr>
        <w:tc>
          <w:tcPr>
            <w:tcW w:w="675" w:type="dxa"/>
            <w:vMerge/>
            <w:vAlign w:val="center"/>
          </w:tcPr>
          <w:p w:rsidR="00316F40" w:rsidRPr="00A93B36" w:rsidRDefault="00316F40" w:rsidP="00B1481A">
            <w:pPr>
              <w:pStyle w:val="ac"/>
              <w:autoSpaceDE w:val="0"/>
              <w:autoSpaceDN w:val="0"/>
              <w:ind w:firstLineChars="150" w:firstLine="241"/>
              <w:rPr>
                <w:b/>
              </w:rPr>
            </w:pPr>
          </w:p>
        </w:tc>
        <w:tc>
          <w:tcPr>
            <w:tcW w:w="1843" w:type="dxa"/>
            <w:vAlign w:val="center"/>
          </w:tcPr>
          <w:p w:rsidR="00316F40" w:rsidRPr="00A93B36" w:rsidRDefault="00316F40" w:rsidP="00B1481A">
            <w:pPr>
              <w:pStyle w:val="ac"/>
              <w:autoSpaceDE w:val="0"/>
              <w:autoSpaceDN w:val="0"/>
              <w:rPr>
                <w:b/>
              </w:rPr>
            </w:pPr>
            <w:moveTo w:id="122" w:author="OceanJinn" w:date="2014-10-15T11:37:00Z">
              <w:r w:rsidRPr="00A93B36">
                <w:rPr>
                  <w:b/>
                </w:rPr>
                <w:t>Sine</w:t>
              </w:r>
            </w:moveTo>
          </w:p>
        </w:tc>
        <w:tc>
          <w:tcPr>
            <w:tcW w:w="851" w:type="dxa"/>
            <w:vAlign w:val="center"/>
          </w:tcPr>
          <w:p w:rsidR="00316F40" w:rsidRPr="00A93B36" w:rsidRDefault="00316F40" w:rsidP="00B1481A">
            <w:pPr>
              <w:pStyle w:val="ac"/>
            </w:pPr>
            <w:moveTo w:id="123" w:author="OceanJinn" w:date="2014-10-15T11:37:00Z">
              <w:r w:rsidRPr="00A93B36">
                <w:rPr>
                  <w:rFonts w:hint="eastAsia"/>
                </w:rPr>
                <w:t>0.9886</w:t>
              </w:r>
            </w:moveTo>
          </w:p>
        </w:tc>
        <w:tc>
          <w:tcPr>
            <w:tcW w:w="785" w:type="dxa"/>
            <w:vAlign w:val="center"/>
          </w:tcPr>
          <w:p w:rsidR="00316F40" w:rsidRPr="00A93B36" w:rsidRDefault="00316F40" w:rsidP="00B1481A">
            <w:pPr>
              <w:pStyle w:val="ac"/>
            </w:pPr>
            <w:moveTo w:id="124" w:author="OceanJinn" w:date="2014-10-15T11:37:00Z">
              <w:r w:rsidRPr="00A93B36">
                <w:rPr>
                  <w:rFonts w:hint="eastAsia"/>
                </w:rPr>
                <w:t>0.9872</w:t>
              </w:r>
            </w:moveTo>
          </w:p>
        </w:tc>
        <w:tc>
          <w:tcPr>
            <w:tcW w:w="774" w:type="dxa"/>
            <w:vAlign w:val="center"/>
          </w:tcPr>
          <w:p w:rsidR="00316F40" w:rsidRPr="00A93B36" w:rsidRDefault="00316F40" w:rsidP="00B1481A">
            <w:pPr>
              <w:pStyle w:val="ac"/>
            </w:pPr>
            <w:moveTo w:id="125" w:author="OceanJinn" w:date="2014-10-15T11:37:00Z">
              <w:r w:rsidRPr="00A93B36">
                <w:rPr>
                  <w:rFonts w:hint="eastAsia"/>
                </w:rPr>
                <w:t>0.9855</w:t>
              </w:r>
            </w:moveTo>
          </w:p>
        </w:tc>
      </w:tr>
    </w:tbl>
    <w:p w:rsidR="00316F40" w:rsidRPr="00A93B36" w:rsidDel="00316F40" w:rsidRDefault="00316F40" w:rsidP="00316F40">
      <w:pPr>
        <w:pStyle w:val="Text"/>
        <w:ind w:firstLine="0"/>
        <w:rPr>
          <w:del w:id="126" w:author="OceanJinn" w:date="2014-10-15T11:37:00Z"/>
          <w:szCs w:val="24"/>
          <w:lang w:eastAsia="zh-CN"/>
        </w:rPr>
      </w:pPr>
    </w:p>
    <w:moveToRangeEnd w:id="99"/>
    <w:p w:rsidR="00316F40" w:rsidRPr="00A93B36" w:rsidRDefault="00316F40" w:rsidP="00316F40">
      <w:pPr>
        <w:pStyle w:val="ac"/>
        <w:jc w:val="left"/>
        <w:pPrChange w:id="127" w:author="OceanJinn" w:date="2014-10-15T11:37:00Z">
          <w:pPr>
            <w:pStyle w:val="ac"/>
          </w:pPr>
        </w:pPrChange>
      </w:pPr>
    </w:p>
    <w:p w:rsidR="00BC1C72" w:rsidRPr="00A93B36" w:rsidRDefault="006B062E" w:rsidP="00BC1C72">
      <w:pPr>
        <w:pStyle w:val="2"/>
      </w:pPr>
      <w:r w:rsidRPr="00A93B36">
        <w:rPr>
          <w:rFonts w:hint="eastAsia"/>
          <w:lang w:eastAsia="zh-CN"/>
        </w:rPr>
        <w:t>Respiratory Motion</w:t>
      </w:r>
      <w:r w:rsidRPr="00A93B36">
        <w:t xml:space="preserve"> Compensation</w:t>
      </w:r>
    </w:p>
    <w:p w:rsidR="006B062E" w:rsidRPr="00A93B36" w:rsidRDefault="006B062E" w:rsidP="00995E10">
      <w:pPr>
        <w:pStyle w:val="Text"/>
        <w:rPr>
          <w:lang w:eastAsia="zh-CN"/>
        </w:rPr>
      </w:pPr>
      <w:r w:rsidRPr="00A93B36">
        <w:rPr>
          <w:rFonts w:hint="eastAsia"/>
          <w:lang w:eastAsia="zh-CN"/>
        </w:rPr>
        <w:t>To demonstrate the effectiveness of the proposed respiratory motion compensation method in this paper</w:t>
      </w:r>
      <w:r w:rsidRPr="00A93B36">
        <w:rPr>
          <w:rFonts w:hint="eastAsia"/>
        </w:rPr>
        <w:t xml:space="preserve">, </w:t>
      </w:r>
      <w:r w:rsidRPr="00A93B36">
        <w:rPr>
          <w:rFonts w:hint="eastAsia"/>
          <w:lang w:eastAsia="zh-CN"/>
        </w:rPr>
        <w:t xml:space="preserve">bone </w:t>
      </w:r>
      <w:r w:rsidRPr="00A93B36">
        <w:rPr>
          <w:lang w:eastAsia="zh-CN"/>
        </w:rPr>
        <w:t xml:space="preserve">milling experiments </w:t>
      </w:r>
      <w:r w:rsidR="00B10220">
        <w:rPr>
          <w:rFonts w:hint="eastAsia"/>
          <w:lang w:eastAsia="zh-CN"/>
        </w:rPr>
        <w:t>are</w:t>
      </w:r>
      <w:r w:rsidR="00B10220" w:rsidRPr="00A93B36">
        <w:rPr>
          <w:rFonts w:hint="eastAsia"/>
          <w:lang w:eastAsia="zh-CN"/>
        </w:rPr>
        <w:t xml:space="preserve"> </w:t>
      </w:r>
      <w:r w:rsidRPr="00A93B36">
        <w:rPr>
          <w:rFonts w:hint="eastAsia"/>
          <w:lang w:eastAsia="zh-CN"/>
        </w:rPr>
        <w:t xml:space="preserve">performed. The experimental setups are shown in Fig. 9. </w:t>
      </w:r>
      <w:r w:rsidR="00257BD6">
        <w:rPr>
          <w:rFonts w:hint="eastAsia"/>
          <w:lang w:eastAsia="zh-CN"/>
        </w:rPr>
        <w:t>Bones of pig are</w:t>
      </w:r>
      <w:r w:rsidR="006972A1">
        <w:rPr>
          <w:rFonts w:hint="eastAsia"/>
          <w:lang w:eastAsia="zh-CN"/>
        </w:rPr>
        <w:t xml:space="preserve"> used as test samples and</w:t>
      </w:r>
      <w:r w:rsidRPr="00A93B36">
        <w:rPr>
          <w:rFonts w:hint="eastAsia"/>
          <w:lang w:eastAsia="zh-CN"/>
        </w:rPr>
        <w:t xml:space="preserve"> fixed on the moving platform of the SPMS to simulate the operation object. A 3-axis </w:t>
      </w:r>
      <w:r w:rsidRPr="00A93B36">
        <w:rPr>
          <w:lang w:eastAsia="zh-CN"/>
        </w:rPr>
        <w:t>Cartesian</w:t>
      </w:r>
      <w:r w:rsidRPr="00A93B36">
        <w:rPr>
          <w:rFonts w:hint="eastAsia"/>
          <w:lang w:eastAsia="zh-CN"/>
        </w:rPr>
        <w:t xml:space="preserve"> robot holding a bone drill is used to perform the milling operation. The diameter of the spherical drill bit is 2.4</w:t>
      </w:r>
      <w:r w:rsidR="002B25BA" w:rsidRPr="00A93B36">
        <w:rPr>
          <w:rFonts w:hint="eastAsia"/>
          <w:lang w:eastAsia="zh-CN"/>
        </w:rPr>
        <w:t xml:space="preserve"> </w:t>
      </w:r>
      <w:r w:rsidRPr="00A93B36">
        <w:rPr>
          <w:lang w:eastAsia="zh-CN"/>
        </w:rPr>
        <w:t>mm</w:t>
      </w:r>
      <w:r w:rsidRPr="00A93B36">
        <w:rPr>
          <w:rFonts w:hint="eastAsia"/>
          <w:lang w:eastAsia="zh-CN"/>
        </w:rPr>
        <w:t xml:space="preserve">. Two </w:t>
      </w:r>
      <w:del w:id="128" w:author="OceanJinn" w:date="2014-10-15T11:37:00Z">
        <w:r w:rsidRPr="00A93B36" w:rsidDel="00316F40">
          <w:rPr>
            <w:rFonts w:hint="eastAsia"/>
            <w:lang w:eastAsia="zh-CN"/>
          </w:rPr>
          <w:delText>inferred</w:delText>
        </w:r>
      </w:del>
      <w:ins w:id="129" w:author="OceanJinn" w:date="2014-10-15T11:37:00Z">
        <w:r w:rsidR="00316F40">
          <w:rPr>
            <w:rFonts w:hint="eastAsia"/>
            <w:lang w:eastAsia="zh-CN"/>
          </w:rPr>
          <w:t>infrared</w:t>
        </w:r>
      </w:ins>
      <w:r w:rsidRPr="00A93B36">
        <w:rPr>
          <w:rFonts w:hint="eastAsia"/>
          <w:lang w:eastAsia="zh-CN"/>
        </w:rPr>
        <w:t xml:space="preserve"> optical marks are respectively fixed on the robot and the SPMS, and the optical tracker tracks the position and motion of the robot and the SPMS. </w:t>
      </w:r>
    </w:p>
    <w:p w:rsidR="00B96C9F" w:rsidRPr="009D518A" w:rsidRDefault="00B96C9F" w:rsidP="00995E10">
      <w:pPr>
        <w:pStyle w:val="Text"/>
        <w:rPr>
          <w:lang w:eastAsia="zh-CN"/>
        </w:rPr>
      </w:pPr>
    </w:p>
    <w:p w:rsidR="006B062E" w:rsidRPr="00A93B36" w:rsidRDefault="00F65772" w:rsidP="006B062E">
      <w:pPr>
        <w:jc w:val="center"/>
        <w:rPr>
          <w:lang w:eastAsia="zh-CN"/>
        </w:rPr>
      </w:pPr>
      <w:r w:rsidRPr="00F65772">
        <w:rPr>
          <w:noProof/>
          <w:lang w:eastAsia="zh-CN"/>
        </w:rPr>
        <w:drawing>
          <wp:inline distT="0" distB="0" distL="0" distR="0">
            <wp:extent cx="2186940" cy="1843405"/>
            <wp:effectExtent l="0" t="0" r="381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47" cstate="print"/>
                    <a:srcRect/>
                    <a:stretch>
                      <a:fillRect/>
                    </a:stretch>
                  </pic:blipFill>
                  <pic:spPr bwMode="auto">
                    <a:xfrm>
                      <a:off x="0" y="0"/>
                      <a:ext cx="2186940" cy="1843405"/>
                    </a:xfrm>
                    <a:prstGeom prst="rect">
                      <a:avLst/>
                    </a:prstGeom>
                    <a:noFill/>
                    <a:ln w="9525">
                      <a:noFill/>
                      <a:miter lim="800000"/>
                      <a:headEnd/>
                      <a:tailEnd/>
                    </a:ln>
                  </pic:spPr>
                </pic:pic>
              </a:graphicData>
            </a:graphic>
          </wp:inline>
        </w:drawing>
      </w:r>
    </w:p>
    <w:p w:rsidR="006B062E" w:rsidRPr="00A93B36" w:rsidRDefault="006B062E" w:rsidP="006B062E">
      <w:pPr>
        <w:pStyle w:val="ac"/>
        <w:rPr>
          <w:szCs w:val="16"/>
        </w:rPr>
      </w:pPr>
      <w:proofErr w:type="gramStart"/>
      <w:r w:rsidRPr="00A93B36">
        <w:rPr>
          <w:rFonts w:hint="eastAsia"/>
          <w:szCs w:val="16"/>
        </w:rPr>
        <w:t>Fig. 9.</w:t>
      </w:r>
      <w:proofErr w:type="gramEnd"/>
      <w:r w:rsidRPr="00A93B36">
        <w:rPr>
          <w:rFonts w:hint="eastAsia"/>
          <w:szCs w:val="16"/>
        </w:rPr>
        <w:t xml:space="preserve"> Motion compensation experiment based on a </w:t>
      </w:r>
      <w:r w:rsidRPr="00A93B36">
        <w:rPr>
          <w:szCs w:val="16"/>
        </w:rPr>
        <w:t>Cartesian</w:t>
      </w:r>
      <w:r w:rsidRPr="00A93B36">
        <w:rPr>
          <w:rFonts w:hint="eastAsia"/>
          <w:szCs w:val="16"/>
        </w:rPr>
        <w:t xml:space="preserve"> robot</w:t>
      </w:r>
    </w:p>
    <w:p w:rsidR="00B96C9F" w:rsidRPr="00A93B36" w:rsidRDefault="00B96C9F" w:rsidP="006B062E">
      <w:pPr>
        <w:pStyle w:val="ac"/>
        <w:rPr>
          <w:szCs w:val="16"/>
        </w:rPr>
      </w:pPr>
    </w:p>
    <w:p w:rsidR="006B062E" w:rsidRPr="00A93B36" w:rsidRDefault="00816ED8" w:rsidP="00995E10">
      <w:pPr>
        <w:pStyle w:val="Text"/>
        <w:rPr>
          <w:lang w:eastAsia="zh-CN"/>
        </w:rPr>
      </w:pPr>
      <w:r>
        <w:rPr>
          <w:rFonts w:hint="eastAsia"/>
          <w:lang w:eastAsia="zh-CN"/>
        </w:rPr>
        <w:t xml:space="preserve">To test the performance of the compensation method with different types of respiratory motions, the SPMS simulates the motions under square wave, linear </w:t>
      </w:r>
      <w:r>
        <w:rPr>
          <w:lang w:eastAsia="zh-CN"/>
        </w:rPr>
        <w:t>decreasing</w:t>
      </w:r>
      <w:r>
        <w:rPr>
          <w:rFonts w:hint="eastAsia"/>
          <w:lang w:eastAsia="zh-CN"/>
        </w:rPr>
        <w:t xml:space="preserve"> wave and sine wave of the ventilator, respectively. And three groups of bone milling operations are carried out in these situations</w:t>
      </w:r>
      <w:r w:rsidR="00257BD6">
        <w:rPr>
          <w:rFonts w:hint="eastAsia"/>
          <w:lang w:eastAsia="zh-CN"/>
        </w:rPr>
        <w:t>, w</w:t>
      </w:r>
      <w:r>
        <w:rPr>
          <w:rFonts w:hint="eastAsia"/>
          <w:lang w:eastAsia="zh-CN"/>
        </w:rPr>
        <w:t xml:space="preserve">hile in each group, </w:t>
      </w:r>
      <w:r w:rsidRPr="00A93B36">
        <w:rPr>
          <w:rFonts w:hint="eastAsia"/>
          <w:lang w:eastAsia="zh-CN"/>
        </w:rPr>
        <w:t xml:space="preserve">the milling performances with motion </w:t>
      </w:r>
      <w:r w:rsidRPr="00A93B36">
        <w:rPr>
          <w:lang w:eastAsia="zh-CN"/>
        </w:rPr>
        <w:t>compensation and</w:t>
      </w:r>
      <w:r w:rsidRPr="00A93B36">
        <w:rPr>
          <w:rFonts w:hint="eastAsia"/>
          <w:lang w:eastAsia="zh-CN"/>
        </w:rPr>
        <w:t xml:space="preserve"> without motion compensation</w:t>
      </w:r>
      <w:r w:rsidR="00257BD6">
        <w:rPr>
          <w:rFonts w:hint="eastAsia"/>
          <w:lang w:eastAsia="zh-CN"/>
        </w:rPr>
        <w:t xml:space="preserve"> in order to compare the performance. T</w:t>
      </w:r>
      <w:r w:rsidRPr="00A93B36">
        <w:rPr>
          <w:rFonts w:hint="eastAsia"/>
          <w:lang w:eastAsia="zh-CN"/>
        </w:rPr>
        <w:t>he milling operations are divided into two parts: firstly drill into the bone with about 2</w:t>
      </w:r>
      <w:r w:rsidRPr="00A93B36">
        <w:rPr>
          <w:i/>
          <w:lang w:eastAsia="zh-CN"/>
        </w:rPr>
        <w:t>mm</w:t>
      </w:r>
      <w:r w:rsidRPr="00A93B36">
        <w:rPr>
          <w:rFonts w:hint="eastAsia"/>
          <w:lang w:eastAsia="zh-CN"/>
        </w:rPr>
        <w:t xml:space="preserve"> depth, secondly mill and feed along Y-axis of the Cartesian robot.</w:t>
      </w:r>
      <w:r>
        <w:rPr>
          <w:rFonts w:hint="eastAsia"/>
          <w:lang w:eastAsia="zh-CN"/>
        </w:rPr>
        <w:t xml:space="preserve"> </w:t>
      </w:r>
      <w:r w:rsidR="006B062E" w:rsidRPr="00A93B36">
        <w:rPr>
          <w:rFonts w:hint="eastAsia"/>
        </w:rPr>
        <w:t>The amplitude</w:t>
      </w:r>
      <w:r w:rsidR="00257BD6">
        <w:rPr>
          <w:rFonts w:hint="eastAsia"/>
          <w:lang w:eastAsia="zh-CN"/>
        </w:rPr>
        <w:t>s</w:t>
      </w:r>
      <w:r w:rsidR="006B062E" w:rsidRPr="00A93B36">
        <w:rPr>
          <w:rFonts w:hint="eastAsia"/>
        </w:rPr>
        <w:t xml:space="preserve"> and overturning angle</w:t>
      </w:r>
      <w:r w:rsidR="00257BD6">
        <w:rPr>
          <w:rFonts w:hint="eastAsia"/>
          <w:lang w:eastAsia="zh-CN"/>
        </w:rPr>
        <w:t>s</w:t>
      </w:r>
      <w:r w:rsidR="006B062E" w:rsidRPr="00A93B36">
        <w:rPr>
          <w:rFonts w:hint="eastAsia"/>
        </w:rPr>
        <w:t xml:space="preserve"> of the SPMS </w:t>
      </w:r>
      <w:r w:rsidR="00257BD6">
        <w:rPr>
          <w:rFonts w:hint="eastAsia"/>
          <w:lang w:eastAsia="zh-CN"/>
        </w:rPr>
        <w:t>are</w:t>
      </w:r>
      <w:r w:rsidR="006B062E" w:rsidRPr="00A93B36">
        <w:rPr>
          <w:rFonts w:hint="eastAsia"/>
          <w:lang w:eastAsia="zh-CN"/>
        </w:rPr>
        <w:t xml:space="preserve"> respectively set as 1.5mm and 2</w:t>
      </w:r>
      <w:r w:rsidR="006B062E" w:rsidRPr="00A93B36">
        <w:rPr>
          <w:lang w:eastAsia="zh-CN"/>
        </w:rPr>
        <w:t>°</w:t>
      </w:r>
      <w:r w:rsidR="006B062E" w:rsidRPr="00A93B36">
        <w:rPr>
          <w:rFonts w:hint="eastAsia"/>
          <w:lang w:eastAsia="zh-CN"/>
        </w:rPr>
        <w:t>. The overturning angle</w:t>
      </w:r>
      <w:r w:rsidR="00257BD6">
        <w:rPr>
          <w:rFonts w:hint="eastAsia"/>
          <w:lang w:eastAsia="zh-CN"/>
        </w:rPr>
        <w:t>s</w:t>
      </w:r>
      <w:r w:rsidR="006B062E" w:rsidRPr="00A93B36">
        <w:rPr>
          <w:rFonts w:hint="eastAsia"/>
          <w:lang w:eastAsia="zh-CN"/>
        </w:rPr>
        <w:t xml:space="preserve"> </w:t>
      </w:r>
      <w:r w:rsidR="00257BD6">
        <w:rPr>
          <w:rFonts w:hint="eastAsia"/>
          <w:lang w:eastAsia="zh-CN"/>
        </w:rPr>
        <w:t>are</w:t>
      </w:r>
      <w:r w:rsidR="006B062E" w:rsidRPr="00A93B36">
        <w:rPr>
          <w:rFonts w:hint="eastAsia"/>
          <w:lang w:eastAsia="zh-CN"/>
        </w:rPr>
        <w:t xml:space="preserve"> </w:t>
      </w:r>
      <w:r w:rsidR="006B062E" w:rsidRPr="00A93B36">
        <w:rPr>
          <w:rFonts w:hint="eastAsia"/>
        </w:rPr>
        <w:t>rotated</w:t>
      </w:r>
      <w:r w:rsidR="006B062E" w:rsidRPr="00A93B36">
        <w:rPr>
          <w:rFonts w:hint="eastAsia"/>
          <w:lang w:eastAsia="zh-CN"/>
        </w:rPr>
        <w:t xml:space="preserve"> around Y-axis of the SPMS, which cause </w:t>
      </w:r>
      <w:r w:rsidR="00257BD6">
        <w:rPr>
          <w:rFonts w:hint="eastAsia"/>
          <w:lang w:eastAsia="zh-CN"/>
        </w:rPr>
        <w:t>the</w:t>
      </w:r>
      <w:r w:rsidR="006B062E" w:rsidRPr="00A93B36">
        <w:rPr>
          <w:rFonts w:hint="eastAsia"/>
          <w:lang w:eastAsia="zh-CN"/>
        </w:rPr>
        <w:t xml:space="preserve"> implicated motion along X-axis of the SPMS. So the robot has to compensate the respiratory motion around Z and X axes of the SPMS. </w:t>
      </w:r>
    </w:p>
    <w:p w:rsidR="00B470AA" w:rsidRPr="00A93B36" w:rsidRDefault="00B470AA" w:rsidP="00995E10">
      <w:pPr>
        <w:pStyle w:val="Text"/>
        <w:rPr>
          <w:lang w:eastAsia="zh-CN"/>
        </w:rPr>
      </w:pPr>
    </w:p>
    <w:p w:rsidR="006B062E" w:rsidRPr="00A93B36" w:rsidRDefault="003C7AC5" w:rsidP="006B062E">
      <w:pPr>
        <w:pStyle w:val="ac"/>
      </w:pPr>
      <w:r>
        <w:object w:dxaOrig="8545" w:dyaOrig="3849">
          <v:shape id="_x0000_i1037" type="#_x0000_t75" style="width:244.55pt;height:110.05pt" o:ole="">
            <v:imagedata r:id="rId48" o:title=""/>
          </v:shape>
          <o:OLEObject Type="Embed" ProgID="Visio.Drawing.11" ShapeID="_x0000_i1037" DrawAspect="Content" ObjectID="_1474878452" r:id="rId49"/>
        </w:object>
      </w:r>
    </w:p>
    <w:p w:rsidR="006B062E" w:rsidRPr="00A93B36" w:rsidRDefault="006B062E" w:rsidP="006B062E">
      <w:pPr>
        <w:pStyle w:val="ac"/>
      </w:pPr>
      <w:r w:rsidRPr="00A93B36">
        <w:rPr>
          <w:rFonts w:hint="eastAsia"/>
        </w:rPr>
        <w:t>a) Top view of the milled paths</w:t>
      </w:r>
    </w:p>
    <w:p w:rsidR="006B062E" w:rsidRPr="00A93B36" w:rsidRDefault="006972A1" w:rsidP="006B062E">
      <w:pPr>
        <w:pStyle w:val="ac"/>
      </w:pPr>
      <w:r>
        <w:object w:dxaOrig="6593" w:dyaOrig="3926">
          <v:shape id="_x0000_i1038" type="#_x0000_t75" style="width:169.8pt;height:101.2pt" o:ole="">
            <v:imagedata r:id="rId50" o:title=""/>
          </v:shape>
          <o:OLEObject Type="Embed" ProgID="Visio.Drawing.11" ShapeID="_x0000_i1038" DrawAspect="Content" ObjectID="_1474878453" r:id="rId51"/>
        </w:object>
      </w:r>
      <w:r w:rsidRPr="00A93B36" w:rsidDel="006972A1">
        <w:t xml:space="preserve"> </w:t>
      </w:r>
    </w:p>
    <w:p w:rsidR="006B062E" w:rsidRPr="00A93B36" w:rsidRDefault="006B062E" w:rsidP="006B062E">
      <w:pPr>
        <w:pStyle w:val="ac"/>
      </w:pPr>
      <w:r w:rsidRPr="00A93B36">
        <w:rPr>
          <w:rFonts w:hint="eastAsia"/>
        </w:rPr>
        <w:t>b) Transverse</w:t>
      </w:r>
      <w:r w:rsidRPr="00A93B36">
        <w:t xml:space="preserve"> view</w:t>
      </w:r>
      <w:r w:rsidRPr="00A93B36">
        <w:rPr>
          <w:rFonts w:hint="eastAsia"/>
        </w:rPr>
        <w:t xml:space="preserve"> </w:t>
      </w:r>
      <w:r w:rsidR="009D518A">
        <w:rPr>
          <w:rFonts w:hint="eastAsia"/>
        </w:rPr>
        <w:t>in the</w:t>
      </w:r>
      <w:r w:rsidRPr="00A93B36">
        <w:rPr>
          <w:rFonts w:hint="eastAsia"/>
        </w:rPr>
        <w:t xml:space="preserve"> </w:t>
      </w:r>
      <w:r w:rsidR="009D518A">
        <w:rPr>
          <w:rFonts w:hint="eastAsia"/>
        </w:rPr>
        <w:t>group of square wave</w:t>
      </w:r>
    </w:p>
    <w:p w:rsidR="006B062E" w:rsidRPr="00A93B36" w:rsidRDefault="009D518A" w:rsidP="006B062E">
      <w:pPr>
        <w:pStyle w:val="ac"/>
      </w:pPr>
      <w:r>
        <w:object w:dxaOrig="6248" w:dyaOrig="4039">
          <v:shape id="_x0000_i1039" type="#_x0000_t75" style="width:161.65pt;height:103.9pt" o:ole="">
            <v:imagedata r:id="rId52" o:title=""/>
          </v:shape>
          <o:OLEObject Type="Embed" ProgID="Visio.Drawing.11" ShapeID="_x0000_i1039" DrawAspect="Content" ObjectID="_1474878454" r:id="rId53"/>
        </w:object>
      </w:r>
      <w:bookmarkStart w:id="130" w:name="_GoBack"/>
      <w:bookmarkEnd w:id="130"/>
    </w:p>
    <w:p w:rsidR="009D518A" w:rsidRDefault="006B062E" w:rsidP="006B062E">
      <w:pPr>
        <w:pStyle w:val="ac"/>
      </w:pPr>
      <w:r w:rsidRPr="00A93B36">
        <w:rPr>
          <w:rFonts w:hint="eastAsia"/>
        </w:rPr>
        <w:t xml:space="preserve">c) Transverse view </w:t>
      </w:r>
      <w:r w:rsidR="009D518A">
        <w:rPr>
          <w:rFonts w:hint="eastAsia"/>
        </w:rPr>
        <w:t>in the</w:t>
      </w:r>
      <w:r w:rsidR="009D518A" w:rsidRPr="00A93B36">
        <w:rPr>
          <w:rFonts w:hint="eastAsia"/>
        </w:rPr>
        <w:t xml:space="preserve"> </w:t>
      </w:r>
      <w:r w:rsidR="009D518A">
        <w:rPr>
          <w:rFonts w:hint="eastAsia"/>
        </w:rPr>
        <w:t>group of linear decreasing wave</w:t>
      </w:r>
    </w:p>
    <w:p w:rsidR="009D518A" w:rsidRDefault="009D518A" w:rsidP="006B062E">
      <w:pPr>
        <w:pStyle w:val="ac"/>
      </w:pPr>
      <w:r>
        <w:object w:dxaOrig="6728" w:dyaOrig="4039">
          <v:shape id="_x0000_i1040" type="#_x0000_t75" style="width:158.95pt;height:95.75pt" o:ole="">
            <v:imagedata r:id="rId54" o:title=""/>
          </v:shape>
          <o:OLEObject Type="Embed" ProgID="Visio.Drawing.11" ShapeID="_x0000_i1040" DrawAspect="Content" ObjectID="_1474878455" r:id="rId55"/>
        </w:object>
      </w:r>
    </w:p>
    <w:p w:rsidR="009D518A" w:rsidRDefault="009D518A" w:rsidP="009D518A">
      <w:pPr>
        <w:pStyle w:val="ac"/>
      </w:pPr>
      <w:r>
        <w:rPr>
          <w:rFonts w:hint="eastAsia"/>
        </w:rPr>
        <w:t>d</w:t>
      </w:r>
      <w:r w:rsidRPr="00A93B36">
        <w:rPr>
          <w:rFonts w:hint="eastAsia"/>
        </w:rPr>
        <w:t xml:space="preserve">) Transverse view </w:t>
      </w:r>
      <w:r>
        <w:rPr>
          <w:rFonts w:hint="eastAsia"/>
        </w:rPr>
        <w:t>in the</w:t>
      </w:r>
      <w:r w:rsidRPr="00A93B36">
        <w:rPr>
          <w:rFonts w:hint="eastAsia"/>
        </w:rPr>
        <w:t xml:space="preserve"> </w:t>
      </w:r>
      <w:r>
        <w:rPr>
          <w:rFonts w:hint="eastAsia"/>
        </w:rPr>
        <w:t>group of sine wave</w:t>
      </w:r>
    </w:p>
    <w:p w:rsidR="006B062E" w:rsidRPr="00A93B36" w:rsidRDefault="006B062E" w:rsidP="006B062E">
      <w:pPr>
        <w:pStyle w:val="ac"/>
      </w:pPr>
      <w:proofErr w:type="gramStart"/>
      <w:r w:rsidRPr="00A93B36">
        <w:rPr>
          <w:rFonts w:hint="eastAsia"/>
        </w:rPr>
        <w:t>Fig. 10.</w:t>
      </w:r>
      <w:proofErr w:type="gramEnd"/>
      <w:r w:rsidRPr="00A93B36">
        <w:rPr>
          <w:rFonts w:hint="eastAsia"/>
        </w:rPr>
        <w:t xml:space="preserve"> The </w:t>
      </w:r>
      <w:r w:rsidR="009D518A">
        <w:rPr>
          <w:rFonts w:hint="eastAsia"/>
        </w:rPr>
        <w:t xml:space="preserve">results of bone </w:t>
      </w:r>
      <w:r w:rsidRPr="00A93B36">
        <w:rPr>
          <w:rFonts w:hint="eastAsia"/>
        </w:rPr>
        <w:t xml:space="preserve">milling </w:t>
      </w:r>
      <w:r w:rsidR="009D518A">
        <w:rPr>
          <w:rFonts w:hint="eastAsia"/>
        </w:rPr>
        <w:t>experiments</w:t>
      </w:r>
    </w:p>
    <w:p w:rsidR="00B96C9F" w:rsidRPr="00A93B36" w:rsidRDefault="00B96C9F" w:rsidP="006B062E">
      <w:pPr>
        <w:pStyle w:val="ac"/>
      </w:pPr>
    </w:p>
    <w:p w:rsidR="00B96C9F" w:rsidRPr="00A93B36" w:rsidRDefault="00B96C9F" w:rsidP="00B96C9F">
      <w:pPr>
        <w:pStyle w:val="Text"/>
        <w:rPr>
          <w:lang w:eastAsia="zh-CN"/>
        </w:rPr>
      </w:pPr>
      <w:r w:rsidRPr="00A93B36">
        <w:rPr>
          <w:rFonts w:hint="eastAsia"/>
          <w:lang w:eastAsia="zh-CN"/>
        </w:rPr>
        <w:lastRenderedPageBreak/>
        <w:t>Fig. 10 shows the milling performances with motion compensation and without compensation. Fig. 11 show</w:t>
      </w:r>
      <w:r w:rsidR="006972A1">
        <w:rPr>
          <w:rFonts w:hint="eastAsia"/>
          <w:lang w:eastAsia="zh-CN"/>
        </w:rPr>
        <w:t>s</w:t>
      </w:r>
      <w:r w:rsidRPr="00A93B36">
        <w:rPr>
          <w:rFonts w:hint="eastAsia"/>
          <w:lang w:eastAsia="zh-CN"/>
        </w:rPr>
        <w:t xml:space="preserve"> the trajectories of the SPMS and the relative motion of the drill on the object bone</w:t>
      </w:r>
      <w:r w:rsidR="006972A1">
        <w:rPr>
          <w:rFonts w:hint="eastAsia"/>
          <w:lang w:eastAsia="zh-CN"/>
        </w:rPr>
        <w:t xml:space="preserve"> in the group of square wave, while Fig. 11a shows</w:t>
      </w:r>
      <w:r w:rsidRPr="00A93B36">
        <w:rPr>
          <w:rFonts w:hint="eastAsia"/>
          <w:lang w:eastAsia="zh-CN"/>
        </w:rPr>
        <w:t xml:space="preserve"> the compensated</w:t>
      </w:r>
      <w:r w:rsidR="006972A1">
        <w:rPr>
          <w:rFonts w:hint="eastAsia"/>
          <w:lang w:eastAsia="zh-CN"/>
        </w:rPr>
        <w:t xml:space="preserve"> milling</w:t>
      </w:r>
      <w:r w:rsidRPr="00A93B36">
        <w:rPr>
          <w:rFonts w:hint="eastAsia"/>
          <w:lang w:eastAsia="zh-CN"/>
        </w:rPr>
        <w:t xml:space="preserve"> and </w:t>
      </w:r>
      <w:r w:rsidR="006972A1">
        <w:rPr>
          <w:rFonts w:hint="eastAsia"/>
          <w:lang w:eastAsia="zh-CN"/>
        </w:rPr>
        <w:t xml:space="preserve">Fig. 11b shows the </w:t>
      </w:r>
      <w:r w:rsidRPr="00A93B36">
        <w:rPr>
          <w:rFonts w:hint="eastAsia"/>
          <w:lang w:eastAsia="zh-CN"/>
        </w:rPr>
        <w:t>non-compensation</w:t>
      </w:r>
      <w:r w:rsidR="006972A1">
        <w:rPr>
          <w:rFonts w:hint="eastAsia"/>
          <w:lang w:eastAsia="zh-CN"/>
        </w:rPr>
        <w:t xml:space="preserve"> milling</w:t>
      </w:r>
      <w:r w:rsidRPr="00A93B36">
        <w:rPr>
          <w:rFonts w:hint="eastAsia"/>
          <w:lang w:eastAsia="zh-CN"/>
        </w:rPr>
        <w:t xml:space="preserve">. Without motion compensation, the milling was operated in an unstable circumstance which made the milling trajectories of the drill in Y and Z axes fluctuate significantly and the milling performance looks like holes in a line. With motion compensation, the milling trajectories </w:t>
      </w:r>
      <w:r w:rsidRPr="00A93B36">
        <w:rPr>
          <w:lang w:eastAsia="zh-CN"/>
        </w:rPr>
        <w:t>of the</w:t>
      </w:r>
      <w:r w:rsidRPr="00A93B36">
        <w:rPr>
          <w:rFonts w:hint="eastAsia"/>
          <w:lang w:eastAsia="zh-CN"/>
        </w:rPr>
        <w:t xml:space="preserve"> drill in Y and Z axes are much </w:t>
      </w:r>
      <w:r w:rsidRPr="00A93B36">
        <w:rPr>
          <w:lang w:eastAsia="zh-CN"/>
        </w:rPr>
        <w:t>straighter</w:t>
      </w:r>
      <w:r w:rsidRPr="00A93B36">
        <w:rPr>
          <w:rFonts w:hint="eastAsia"/>
          <w:lang w:eastAsia="zh-CN"/>
        </w:rPr>
        <w:t xml:space="preserve"> with standard deviations 0.0369</w:t>
      </w:r>
      <w:r w:rsidRPr="00A93B36">
        <w:rPr>
          <w:rFonts w:hint="eastAsia"/>
          <w:i/>
          <w:lang w:eastAsia="zh-CN"/>
        </w:rPr>
        <w:t>mm</w:t>
      </w:r>
      <w:r w:rsidRPr="00A93B36">
        <w:rPr>
          <w:rFonts w:hint="eastAsia"/>
          <w:lang w:eastAsia="zh-CN"/>
        </w:rPr>
        <w:t xml:space="preserve"> and 0.0929</w:t>
      </w:r>
      <w:r w:rsidRPr="00A93B36">
        <w:rPr>
          <w:rFonts w:hint="eastAsia"/>
          <w:i/>
          <w:lang w:eastAsia="zh-CN"/>
        </w:rPr>
        <w:t>mm</w:t>
      </w:r>
      <w:r w:rsidRPr="00A93B36">
        <w:rPr>
          <w:rFonts w:hint="eastAsia"/>
          <w:lang w:eastAsia="zh-CN"/>
        </w:rPr>
        <w:t xml:space="preserve"> and the milling performance exhibited as a smoother groove. In spinal</w:t>
      </w:r>
      <w:r w:rsidRPr="00A93B36">
        <w:rPr>
          <w:lang w:eastAsia="zh-CN"/>
        </w:rPr>
        <w:t xml:space="preserve"> surgery</w:t>
      </w:r>
      <w:r w:rsidRPr="00A93B36">
        <w:rPr>
          <w:rFonts w:hint="eastAsia"/>
          <w:lang w:eastAsia="zh-CN"/>
        </w:rPr>
        <w:t xml:space="preserve">, the milling operation should be stable and </w:t>
      </w:r>
      <w:r w:rsidRPr="00A93B36">
        <w:rPr>
          <w:lang w:eastAsia="zh-CN"/>
        </w:rPr>
        <w:t>accurate</w:t>
      </w:r>
      <w:r w:rsidRPr="00A93B36">
        <w:rPr>
          <w:rFonts w:hint="eastAsia"/>
          <w:lang w:eastAsia="zh-CN"/>
        </w:rPr>
        <w:t xml:space="preserve">. The use of the proposed respiratory motion compensation method improved the milling operation </w:t>
      </w:r>
      <w:r w:rsidRPr="00A93B36">
        <w:rPr>
          <w:lang w:eastAsia="zh-CN"/>
        </w:rPr>
        <w:t>greatly compared to</w:t>
      </w:r>
      <w:r w:rsidRPr="00A93B36">
        <w:rPr>
          <w:rFonts w:hint="eastAsia"/>
          <w:lang w:eastAsia="zh-CN"/>
        </w:rPr>
        <w:t xml:space="preserve"> </w:t>
      </w:r>
      <w:r w:rsidRPr="00A93B36">
        <w:rPr>
          <w:lang w:eastAsia="zh-CN"/>
        </w:rPr>
        <w:t xml:space="preserve">the case </w:t>
      </w:r>
      <w:r w:rsidRPr="00A93B36">
        <w:rPr>
          <w:rFonts w:hint="eastAsia"/>
          <w:lang w:eastAsia="zh-CN"/>
        </w:rPr>
        <w:t xml:space="preserve">without </w:t>
      </w:r>
      <w:r w:rsidRPr="00A93B36">
        <w:rPr>
          <w:lang w:eastAsia="zh-CN"/>
        </w:rPr>
        <w:t>compensation</w:t>
      </w:r>
      <w:r w:rsidRPr="00A93B36">
        <w:rPr>
          <w:rFonts w:hint="eastAsia"/>
          <w:lang w:eastAsia="zh-CN"/>
        </w:rPr>
        <w:t>.</w:t>
      </w:r>
    </w:p>
    <w:p w:rsidR="00B96C9F" w:rsidRPr="00A93B36" w:rsidRDefault="00B96C9F" w:rsidP="00B96C9F">
      <w:pPr>
        <w:pStyle w:val="Text"/>
        <w:rPr>
          <w:lang w:eastAsia="zh-CN"/>
        </w:rPr>
      </w:pPr>
    </w:p>
    <w:p w:rsidR="006B062E" w:rsidRPr="00A93B36" w:rsidRDefault="006B062E" w:rsidP="006B062E">
      <w:pPr>
        <w:pStyle w:val="ac"/>
      </w:pPr>
      <w:r w:rsidRPr="00A93B36">
        <w:rPr>
          <w:noProof/>
        </w:rPr>
        <w:drawing>
          <wp:inline distT="0" distB="0" distL="0" distR="0">
            <wp:extent cx="2856199" cy="1909267"/>
            <wp:effectExtent l="19050" t="0" r="1301" b="0"/>
            <wp:docPr id="4" name="图片 3" descr="no_compensation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_compensation2.emf"/>
                    <pic:cNvPicPr/>
                  </pic:nvPicPr>
                  <pic:blipFill>
                    <a:blip r:embed="rId56" cstate="print"/>
                    <a:srcRect l="6440" r="6347"/>
                    <a:stretch>
                      <a:fillRect/>
                    </a:stretch>
                  </pic:blipFill>
                  <pic:spPr>
                    <a:xfrm>
                      <a:off x="0" y="0"/>
                      <a:ext cx="2859005" cy="1911143"/>
                    </a:xfrm>
                    <a:prstGeom prst="rect">
                      <a:avLst/>
                    </a:prstGeom>
                  </pic:spPr>
                </pic:pic>
              </a:graphicData>
            </a:graphic>
          </wp:inline>
        </w:drawing>
      </w:r>
    </w:p>
    <w:p w:rsidR="006B062E" w:rsidRPr="00A93B36" w:rsidRDefault="006B062E" w:rsidP="006B062E">
      <w:pPr>
        <w:pStyle w:val="ac"/>
      </w:pPr>
      <w:r w:rsidRPr="00A93B36">
        <w:t xml:space="preserve"> </w:t>
      </w:r>
      <w:r w:rsidRPr="00A93B36">
        <w:rPr>
          <w:rFonts w:hint="eastAsia"/>
        </w:rPr>
        <w:t xml:space="preserve">a) Milling without compensation </w:t>
      </w:r>
    </w:p>
    <w:p w:rsidR="006B062E" w:rsidRPr="00A93B36" w:rsidRDefault="006B062E" w:rsidP="006B062E">
      <w:pPr>
        <w:pStyle w:val="ac"/>
      </w:pPr>
      <w:r w:rsidRPr="00A93B36">
        <w:rPr>
          <w:noProof/>
        </w:rPr>
        <w:drawing>
          <wp:inline distT="0" distB="0" distL="0" distR="0">
            <wp:extent cx="2797419" cy="1862963"/>
            <wp:effectExtent l="19050" t="0" r="2931" b="0"/>
            <wp:docPr id="5" name="图片 4" descr="compensation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ensation2.emf"/>
                    <pic:cNvPicPr/>
                  </pic:nvPicPr>
                  <pic:blipFill>
                    <a:blip r:embed="rId57" cstate="print"/>
                    <a:srcRect l="5877" r="6668"/>
                    <a:stretch>
                      <a:fillRect/>
                    </a:stretch>
                  </pic:blipFill>
                  <pic:spPr>
                    <a:xfrm>
                      <a:off x="0" y="0"/>
                      <a:ext cx="2800743" cy="1865176"/>
                    </a:xfrm>
                    <a:prstGeom prst="rect">
                      <a:avLst/>
                    </a:prstGeom>
                  </pic:spPr>
                </pic:pic>
              </a:graphicData>
            </a:graphic>
          </wp:inline>
        </w:drawing>
      </w:r>
    </w:p>
    <w:p w:rsidR="006B062E" w:rsidRPr="00A93B36" w:rsidRDefault="006B062E" w:rsidP="006B062E">
      <w:pPr>
        <w:pStyle w:val="ac"/>
      </w:pPr>
      <w:r w:rsidRPr="00A93B36">
        <w:rPr>
          <w:rFonts w:hint="eastAsia"/>
        </w:rPr>
        <w:t>b) Milling with compensation</w:t>
      </w:r>
    </w:p>
    <w:p w:rsidR="006B062E" w:rsidRPr="00A93B36" w:rsidRDefault="006B062E" w:rsidP="006B062E">
      <w:pPr>
        <w:pStyle w:val="ac"/>
      </w:pPr>
      <w:r w:rsidRPr="00A93B36">
        <w:rPr>
          <w:rFonts w:hint="eastAsia"/>
        </w:rPr>
        <w:t xml:space="preserve">   </w:t>
      </w:r>
      <w:proofErr w:type="gramStart"/>
      <w:r w:rsidRPr="00A93B36">
        <w:rPr>
          <w:rFonts w:hint="eastAsia"/>
        </w:rPr>
        <w:t>Fig. 11.</w:t>
      </w:r>
      <w:proofErr w:type="gramEnd"/>
      <w:r w:rsidRPr="00A93B36">
        <w:rPr>
          <w:rFonts w:hint="eastAsia"/>
        </w:rPr>
        <w:t xml:space="preserve"> Compensation performance of WFLC</w:t>
      </w:r>
    </w:p>
    <w:p w:rsidR="00E13F6C" w:rsidRPr="00A93B36" w:rsidRDefault="006B062E">
      <w:pPr>
        <w:pStyle w:val="1"/>
        <w:rPr>
          <w:lang w:eastAsia="zh-CN"/>
        </w:rPr>
      </w:pPr>
      <w:r w:rsidRPr="00A93B36">
        <w:rPr>
          <w:rFonts w:hint="eastAsia"/>
          <w:lang w:eastAsia="zh-CN"/>
        </w:rPr>
        <w:t>Conclusion</w:t>
      </w:r>
    </w:p>
    <w:p w:rsidR="006B062E" w:rsidRPr="00A93B36" w:rsidRDefault="006B062E" w:rsidP="00995E10">
      <w:pPr>
        <w:pStyle w:val="Text"/>
        <w:rPr>
          <w:lang w:eastAsia="zh-CN"/>
        </w:rPr>
      </w:pPr>
      <w:r w:rsidRPr="00A93B36">
        <w:t xml:space="preserve">To </w:t>
      </w:r>
      <w:r w:rsidRPr="00A93B36">
        <w:rPr>
          <w:rFonts w:hint="eastAsia"/>
        </w:rPr>
        <w:t xml:space="preserve">research the respiratory compensation control algorithm, a </w:t>
      </w:r>
      <w:r w:rsidRPr="00A93B36">
        <w:rPr>
          <w:rFonts w:hint="eastAsia"/>
          <w:lang w:eastAsia="zh-CN"/>
        </w:rPr>
        <w:t>SPMS</w:t>
      </w:r>
      <w:r w:rsidRPr="00A93B36">
        <w:rPr>
          <w:rFonts w:hint="eastAsia"/>
        </w:rPr>
        <w:t xml:space="preserve"> that </w:t>
      </w:r>
      <w:r w:rsidRPr="00A93B36">
        <w:t>could</w:t>
      </w:r>
      <w:r w:rsidRPr="00A93B36">
        <w:rPr>
          <w:rFonts w:hint="eastAsia"/>
        </w:rPr>
        <w:t xml:space="preserve"> simulate </w:t>
      </w:r>
      <w:r w:rsidRPr="00A93B36">
        <w:t xml:space="preserve">the </w:t>
      </w:r>
      <w:r w:rsidRPr="00A93B36">
        <w:rPr>
          <w:rFonts w:hint="eastAsia"/>
        </w:rPr>
        <w:t>physiological motion of the spine due to respiratory movement</w:t>
      </w:r>
      <w:r w:rsidR="00CC6E01">
        <w:rPr>
          <w:rFonts w:hint="eastAsia"/>
          <w:lang w:eastAsia="zh-CN"/>
        </w:rPr>
        <w:t xml:space="preserve"> is </w:t>
      </w:r>
      <w:r w:rsidR="006F4591">
        <w:rPr>
          <w:rFonts w:hint="eastAsia"/>
          <w:lang w:eastAsia="zh-CN"/>
        </w:rPr>
        <w:t>develope</w:t>
      </w:r>
      <w:r w:rsidR="00CC6E01">
        <w:rPr>
          <w:rFonts w:hint="eastAsia"/>
          <w:lang w:eastAsia="zh-CN"/>
        </w:rPr>
        <w:t>d in this paper</w:t>
      </w:r>
      <w:r w:rsidRPr="00A93B36">
        <w:rPr>
          <w:rFonts w:hint="eastAsia"/>
        </w:rPr>
        <w:t xml:space="preserve">. </w:t>
      </w:r>
      <w:r w:rsidRPr="00A93B36">
        <w:rPr>
          <w:rFonts w:hint="eastAsia"/>
          <w:lang w:eastAsia="zh-CN"/>
        </w:rPr>
        <w:t>T</w:t>
      </w:r>
      <w:r w:rsidRPr="00A93B36">
        <w:rPr>
          <w:rFonts w:hint="eastAsia"/>
        </w:rPr>
        <w:t xml:space="preserve">he structure of the SPMS </w:t>
      </w:r>
      <w:r w:rsidRPr="00A93B36">
        <w:rPr>
          <w:rFonts w:hint="eastAsia"/>
          <w:lang w:eastAsia="zh-CN"/>
        </w:rPr>
        <w:t xml:space="preserve">was designed </w:t>
      </w:r>
      <w:r w:rsidRPr="00A93B36">
        <w:rPr>
          <w:rFonts w:hint="eastAsia"/>
        </w:rPr>
        <w:t xml:space="preserve">according to the DOF of the simulation movement. The simulation movement </w:t>
      </w:r>
      <w:r w:rsidRPr="00A93B36">
        <w:t xml:space="preserve">requires </w:t>
      </w:r>
      <w:r w:rsidRPr="00A93B36">
        <w:rPr>
          <w:rFonts w:hint="eastAsia"/>
        </w:rPr>
        <w:t xml:space="preserve">a translational movement along the vertical direction and a rotational movement around a horizontal axis. Considering the control accuracy, load capacity and function transformation </w:t>
      </w:r>
      <w:r w:rsidRPr="00A93B36">
        <w:t>of</w:t>
      </w:r>
      <w:r w:rsidRPr="00A93B36">
        <w:rPr>
          <w:rFonts w:hint="eastAsia"/>
        </w:rPr>
        <w:t xml:space="preserve"> the future simulator, </w:t>
      </w:r>
      <w:r w:rsidRPr="00A93B36">
        <w:rPr>
          <w:rFonts w:hint="eastAsia"/>
          <w:lang w:eastAsia="zh-CN"/>
        </w:rPr>
        <w:lastRenderedPageBreak/>
        <w:t>a</w:t>
      </w:r>
      <w:r w:rsidRPr="00A93B36">
        <w:rPr>
          <w:rFonts w:hint="eastAsia"/>
        </w:rPr>
        <w:t xml:space="preserve"> 3-PRS PM</w:t>
      </w:r>
      <w:r w:rsidRPr="00A93B36">
        <w:rPr>
          <w:rFonts w:hint="eastAsia"/>
          <w:lang w:eastAsia="zh-CN"/>
        </w:rPr>
        <w:t xml:space="preserve"> was chosen</w:t>
      </w:r>
      <w:r w:rsidRPr="00A93B36">
        <w:rPr>
          <w:rFonts w:hint="eastAsia"/>
        </w:rPr>
        <w:t xml:space="preserve"> as the main structure. </w:t>
      </w:r>
      <w:r w:rsidRPr="00A93B36">
        <w:rPr>
          <w:rFonts w:hint="eastAsia"/>
          <w:lang w:eastAsia="zh-CN"/>
        </w:rPr>
        <w:t>T</w:t>
      </w:r>
      <w:r w:rsidRPr="00A93B36">
        <w:rPr>
          <w:rFonts w:hint="eastAsia"/>
        </w:rPr>
        <w:t>he flexible work</w:t>
      </w:r>
      <w:r w:rsidRPr="00A93B36">
        <w:t>ing area</w:t>
      </w:r>
      <w:r w:rsidRPr="00A93B36">
        <w:rPr>
          <w:rFonts w:hint="eastAsia"/>
        </w:rPr>
        <w:t xml:space="preserve"> of the 3-PRS PM</w:t>
      </w:r>
      <w:r w:rsidRPr="00A93B36">
        <w:rPr>
          <w:rFonts w:hint="eastAsia"/>
          <w:lang w:eastAsia="zh-CN"/>
        </w:rPr>
        <w:t xml:space="preserve"> was </w:t>
      </w:r>
      <w:r w:rsidRPr="00A93B36">
        <w:rPr>
          <w:lang w:eastAsia="zh-CN"/>
        </w:rPr>
        <w:t>analyzed</w:t>
      </w:r>
      <w:r w:rsidRPr="00A93B36">
        <w:rPr>
          <w:rFonts w:hint="eastAsia"/>
        </w:rPr>
        <w:t xml:space="preserve"> according to the design requirements and determine</w:t>
      </w:r>
      <w:r w:rsidRPr="00A93B36">
        <w:t>d</w:t>
      </w:r>
      <w:r w:rsidRPr="00A93B36">
        <w:rPr>
          <w:rFonts w:hint="eastAsia"/>
        </w:rPr>
        <w:t xml:space="preserve"> the dimensions of the structure.</w:t>
      </w:r>
      <w:r w:rsidRPr="00A93B36">
        <w:rPr>
          <w:rFonts w:hint="eastAsia"/>
          <w:lang w:eastAsia="zh-CN"/>
        </w:rPr>
        <w:t xml:space="preserve"> </w:t>
      </w:r>
      <w:r w:rsidRPr="00A93B36">
        <w:rPr>
          <w:rFonts w:hint="eastAsia"/>
        </w:rPr>
        <w:t xml:space="preserve">In spinal </w:t>
      </w:r>
      <w:r w:rsidRPr="00A93B36">
        <w:t>surgery</w:t>
      </w:r>
      <w:r w:rsidRPr="00A93B36">
        <w:rPr>
          <w:rFonts w:hint="eastAsia"/>
        </w:rPr>
        <w:t xml:space="preserve">, patients breathe with the </w:t>
      </w:r>
      <w:r w:rsidRPr="00A93B36">
        <w:t>assistance</w:t>
      </w:r>
      <w:r w:rsidRPr="00A93B36">
        <w:rPr>
          <w:rFonts w:hint="eastAsia"/>
        </w:rPr>
        <w:t xml:space="preserve"> of ventilators, so the SPMS </w:t>
      </w:r>
      <w:r w:rsidRPr="00A93B36">
        <w:rPr>
          <w:rFonts w:hint="eastAsia"/>
          <w:lang w:eastAsia="zh-CN"/>
        </w:rPr>
        <w:t>can</w:t>
      </w:r>
      <w:r w:rsidRPr="00A93B36">
        <w:t xml:space="preserve"> </w:t>
      </w:r>
      <w:r w:rsidRPr="00A93B36">
        <w:rPr>
          <w:rFonts w:hint="eastAsia"/>
        </w:rPr>
        <w:t xml:space="preserve">follow the regulation of the </w:t>
      </w:r>
      <w:r w:rsidRPr="00A93B36">
        <w:rPr>
          <w:rFonts w:hint="eastAsia"/>
          <w:lang w:eastAsia="zh-CN"/>
        </w:rPr>
        <w:t xml:space="preserve">five typical </w:t>
      </w:r>
      <w:r w:rsidRPr="00A93B36">
        <w:rPr>
          <w:rFonts w:hint="eastAsia"/>
        </w:rPr>
        <w:t>flow waves of a ventilator</w:t>
      </w:r>
      <w:r w:rsidRPr="00A93B36">
        <w:rPr>
          <w:rFonts w:hint="eastAsia"/>
          <w:lang w:eastAsia="zh-CN"/>
        </w:rPr>
        <w:t xml:space="preserve"> in surgery</w:t>
      </w:r>
      <w:r w:rsidRPr="00A93B36">
        <w:rPr>
          <w:rFonts w:hint="eastAsia"/>
        </w:rPr>
        <w:t xml:space="preserve">. </w:t>
      </w:r>
      <w:r w:rsidRPr="00A93B36">
        <w:rPr>
          <w:lang w:eastAsia="zh-CN"/>
        </w:rPr>
        <w:t>R</w:t>
      </w:r>
      <w:r w:rsidRPr="00A93B36">
        <w:rPr>
          <w:rFonts w:hint="eastAsia"/>
          <w:lang w:eastAsia="zh-CN"/>
        </w:rPr>
        <w:t>espiratory simulation experiment</w:t>
      </w:r>
      <w:r w:rsidRPr="00A93B36">
        <w:rPr>
          <w:lang w:eastAsia="zh-CN"/>
        </w:rPr>
        <w:t>s</w:t>
      </w:r>
      <w:r w:rsidRPr="00A93B36">
        <w:rPr>
          <w:rFonts w:hint="eastAsia"/>
          <w:lang w:eastAsia="zh-CN"/>
        </w:rPr>
        <w:t xml:space="preserve"> showed</w:t>
      </w:r>
      <w:r w:rsidRPr="00A93B36">
        <w:rPr>
          <w:lang w:eastAsia="zh-CN"/>
        </w:rPr>
        <w:t xml:space="preserve"> that </w:t>
      </w:r>
      <w:r w:rsidRPr="00A93B36">
        <w:rPr>
          <w:rFonts w:hint="eastAsia"/>
          <w:lang w:eastAsia="zh-CN"/>
        </w:rPr>
        <w:t xml:space="preserve">the SPMS has a high accuracy </w:t>
      </w:r>
      <w:r w:rsidRPr="00A93B36">
        <w:rPr>
          <w:lang w:eastAsia="zh-CN"/>
        </w:rPr>
        <w:t xml:space="preserve">of </w:t>
      </w:r>
      <w:r w:rsidRPr="00A93B36">
        <w:rPr>
          <w:rFonts w:hint="eastAsia"/>
          <w:lang w:eastAsia="zh-CN"/>
        </w:rPr>
        <w:t>more than 98%.</w:t>
      </w:r>
    </w:p>
    <w:p w:rsidR="006B062E" w:rsidRPr="00A93B36" w:rsidRDefault="006B062E" w:rsidP="00995E10">
      <w:pPr>
        <w:pStyle w:val="Text"/>
        <w:rPr>
          <w:lang w:eastAsia="zh-CN"/>
        </w:rPr>
      </w:pPr>
      <w:r w:rsidRPr="00A93B36">
        <w:rPr>
          <w:rFonts w:hint="eastAsia"/>
          <w:lang w:eastAsia="zh-CN"/>
        </w:rPr>
        <w:t xml:space="preserve">For the </w:t>
      </w:r>
      <w:r w:rsidRPr="00A93B36">
        <w:rPr>
          <w:rFonts w:hint="eastAsia"/>
        </w:rPr>
        <w:t>compensation</w:t>
      </w:r>
      <w:r w:rsidRPr="00A93B36">
        <w:rPr>
          <w:rFonts w:hint="eastAsia"/>
          <w:lang w:eastAsia="zh-CN"/>
        </w:rPr>
        <w:t xml:space="preserve"> of SPM, </w:t>
      </w:r>
      <w:r w:rsidRPr="00A93B36">
        <w:rPr>
          <w:lang w:eastAsia="zh-CN"/>
        </w:rPr>
        <w:t>an</w:t>
      </w:r>
      <w:r w:rsidRPr="00A93B36">
        <w:rPr>
          <w:rFonts w:hint="eastAsia"/>
          <w:lang w:eastAsia="zh-CN"/>
        </w:rPr>
        <w:t xml:space="preserve"> algorithm that can be used in the robotic system to execute active compensation </w:t>
      </w:r>
      <w:r w:rsidR="00CC6E01">
        <w:rPr>
          <w:rFonts w:hint="eastAsia"/>
          <w:lang w:eastAsia="zh-CN"/>
        </w:rPr>
        <w:t>is</w:t>
      </w:r>
      <w:r w:rsidRPr="00A93B36">
        <w:rPr>
          <w:rFonts w:hint="eastAsia"/>
          <w:lang w:eastAsia="zh-CN"/>
        </w:rPr>
        <w:t xml:space="preserve"> proposed in this paper. The compensation algorithm is based on WFLC, which can adapt to variation </w:t>
      </w:r>
      <w:r w:rsidRPr="00A93B36">
        <w:rPr>
          <w:lang w:eastAsia="zh-CN"/>
        </w:rPr>
        <w:t xml:space="preserve">in </w:t>
      </w:r>
      <w:r w:rsidRPr="00A93B36">
        <w:rPr>
          <w:rFonts w:hint="eastAsia"/>
          <w:lang w:eastAsia="zh-CN"/>
        </w:rPr>
        <w:t xml:space="preserve">the frequency and amplitude of a quasi-periodic signal. We carried out respiratory motion compensation </w:t>
      </w:r>
      <w:r w:rsidRPr="00A93B36">
        <w:rPr>
          <w:lang w:eastAsia="zh-CN"/>
        </w:rPr>
        <w:t>experiments</w:t>
      </w:r>
      <w:r w:rsidRPr="00A93B36">
        <w:rPr>
          <w:rFonts w:hint="eastAsia"/>
          <w:lang w:eastAsia="zh-CN"/>
        </w:rPr>
        <w:t xml:space="preserve"> on a 3-axis Cartesian robot with the SPMS</w:t>
      </w:r>
      <w:r w:rsidRPr="00A93B36">
        <w:rPr>
          <w:lang w:eastAsia="zh-CN"/>
        </w:rPr>
        <w:t>,</w:t>
      </w:r>
      <w:r w:rsidRPr="00A93B36">
        <w:rPr>
          <w:rFonts w:hint="eastAsia"/>
          <w:lang w:eastAsia="zh-CN"/>
        </w:rPr>
        <w:t xml:space="preserve"> </w:t>
      </w:r>
      <w:r w:rsidRPr="00A93B36">
        <w:rPr>
          <w:lang w:eastAsia="zh-CN"/>
        </w:rPr>
        <w:t>using</w:t>
      </w:r>
      <w:r w:rsidRPr="00A93B36">
        <w:rPr>
          <w:rFonts w:hint="eastAsia"/>
          <w:lang w:eastAsia="zh-CN"/>
        </w:rPr>
        <w:t xml:space="preserve"> bone milling operation</w:t>
      </w:r>
      <w:r w:rsidR="009D0EB2">
        <w:rPr>
          <w:rFonts w:hint="eastAsia"/>
          <w:lang w:eastAsia="zh-CN"/>
        </w:rPr>
        <w:t>s</w:t>
      </w:r>
      <w:r w:rsidRPr="00A93B36">
        <w:rPr>
          <w:rFonts w:hint="eastAsia"/>
          <w:lang w:eastAsia="zh-CN"/>
        </w:rPr>
        <w:t xml:space="preserve"> to test the proposed </w:t>
      </w:r>
      <w:r w:rsidRPr="00A93B36">
        <w:rPr>
          <w:lang w:eastAsia="zh-CN"/>
        </w:rPr>
        <w:t>performance</w:t>
      </w:r>
      <w:r w:rsidRPr="00A93B36">
        <w:rPr>
          <w:rFonts w:hint="eastAsia"/>
          <w:lang w:eastAsia="zh-CN"/>
        </w:rPr>
        <w:t xml:space="preserve"> of </w:t>
      </w:r>
      <w:r w:rsidRPr="00A93B36">
        <w:rPr>
          <w:lang w:eastAsia="zh-CN"/>
        </w:rPr>
        <w:t xml:space="preserve">the </w:t>
      </w:r>
      <w:r w:rsidRPr="00A93B36">
        <w:rPr>
          <w:rFonts w:hint="eastAsia"/>
          <w:lang w:eastAsia="zh-CN"/>
        </w:rPr>
        <w:t>respiratory motion compensation algorithm</w:t>
      </w:r>
      <w:r w:rsidRPr="00A93B36">
        <w:rPr>
          <w:lang w:eastAsia="zh-CN"/>
        </w:rPr>
        <w:t>,</w:t>
      </w:r>
      <w:r w:rsidRPr="00A93B36">
        <w:rPr>
          <w:rFonts w:hint="eastAsia"/>
          <w:lang w:eastAsia="zh-CN"/>
        </w:rPr>
        <w:t xml:space="preserve"> and the comparison result</w:t>
      </w:r>
      <w:r w:rsidR="009D0EB2">
        <w:rPr>
          <w:rFonts w:hint="eastAsia"/>
          <w:lang w:eastAsia="zh-CN"/>
        </w:rPr>
        <w:t>s</w:t>
      </w:r>
      <w:r w:rsidRPr="00A93B36">
        <w:rPr>
          <w:rFonts w:hint="eastAsia"/>
          <w:lang w:eastAsia="zh-CN"/>
        </w:rPr>
        <w:t xml:space="preserve"> between compensated and non-compensated operations show</w:t>
      </w:r>
      <w:r w:rsidRPr="00A93B36">
        <w:rPr>
          <w:lang w:eastAsia="zh-CN"/>
        </w:rPr>
        <w:t xml:space="preserve"> that it </w:t>
      </w:r>
      <w:r w:rsidRPr="00A93B36">
        <w:rPr>
          <w:rFonts w:hint="eastAsia"/>
          <w:lang w:eastAsia="zh-CN"/>
        </w:rPr>
        <w:t xml:space="preserve">can significantly improve the performance in bone milling and </w:t>
      </w:r>
      <w:r w:rsidRPr="00A93B36">
        <w:rPr>
          <w:lang w:eastAsia="zh-CN"/>
        </w:rPr>
        <w:t xml:space="preserve">had the potential to be used in </w:t>
      </w:r>
      <w:r w:rsidRPr="00A93B36">
        <w:rPr>
          <w:rFonts w:hint="eastAsia"/>
          <w:lang w:eastAsia="zh-CN"/>
        </w:rPr>
        <w:t>other operations of spine surgeries.</w:t>
      </w:r>
    </w:p>
    <w:p w:rsidR="0020095A" w:rsidRPr="00A93B36" w:rsidRDefault="00E13F6C" w:rsidP="00B470AA">
      <w:pPr>
        <w:pStyle w:val="ReferenceHead"/>
        <w:rPr>
          <w:sz w:val="16"/>
          <w:szCs w:val="16"/>
          <w:lang w:eastAsia="zh-CN"/>
        </w:rPr>
      </w:pPr>
      <w:r w:rsidRPr="00A93B36">
        <w:t>References</w:t>
      </w:r>
      <w:r w:rsidR="00221037" w:rsidRPr="00221037">
        <w:rPr>
          <w:rFonts w:eastAsia="宋体"/>
          <w:noProof/>
          <w:kern w:val="2"/>
          <w:sz w:val="16"/>
          <w:szCs w:val="16"/>
          <w:lang w:eastAsia="zh-CN"/>
        </w:rPr>
        <w:fldChar w:fldCharType="begin"/>
      </w:r>
      <w:r w:rsidR="0020095A" w:rsidRPr="00A93B36">
        <w:rPr>
          <w:sz w:val="16"/>
          <w:szCs w:val="16"/>
          <w:lang w:eastAsia="zh-CN"/>
        </w:rPr>
        <w:instrText xml:space="preserve"> ADDIN EN.REFLIST </w:instrText>
      </w:r>
      <w:r w:rsidR="00221037" w:rsidRPr="00221037">
        <w:rPr>
          <w:rFonts w:eastAsia="宋体"/>
          <w:noProof/>
          <w:kern w:val="2"/>
          <w:sz w:val="16"/>
          <w:szCs w:val="16"/>
          <w:lang w:eastAsia="zh-CN"/>
        </w:rPr>
        <w:fldChar w:fldCharType="separate"/>
      </w:r>
    </w:p>
    <w:p w:rsidR="0020095A" w:rsidRPr="00A93B36" w:rsidRDefault="0020095A" w:rsidP="00B254CE">
      <w:pPr>
        <w:numPr>
          <w:ilvl w:val="0"/>
          <w:numId w:val="19"/>
        </w:numPr>
        <w:jc w:val="both"/>
        <w:rPr>
          <w:sz w:val="16"/>
          <w:szCs w:val="16"/>
          <w:lang w:eastAsia="zh-CN"/>
        </w:rPr>
      </w:pPr>
      <w:bookmarkStart w:id="131" w:name="_ENREF_6"/>
      <w:r w:rsidRPr="00A93B36">
        <w:rPr>
          <w:sz w:val="16"/>
          <w:szCs w:val="16"/>
        </w:rPr>
        <w:t>J. Gangloff, R. Ginhoux, M. de Mathelin, L. Soler, and J. Marescaux, "Model predictive control for compensation of cyclic organ motions in teleoperated laparoscopic surgery,"</w:t>
      </w:r>
      <w:r w:rsidRPr="00A93B36">
        <w:rPr>
          <w:i/>
          <w:sz w:val="16"/>
          <w:szCs w:val="16"/>
        </w:rPr>
        <w:t xml:space="preserve"> IEEE Transactions on Control Systems Technology, </w:t>
      </w:r>
      <w:r w:rsidRPr="00A93B36">
        <w:rPr>
          <w:sz w:val="16"/>
          <w:szCs w:val="16"/>
        </w:rPr>
        <w:t>vol. 14, pp. 235-246, 2006.</w:t>
      </w:r>
      <w:bookmarkEnd w:id="131"/>
    </w:p>
    <w:p w:rsidR="0020095A" w:rsidRPr="00A93B36" w:rsidRDefault="0020095A" w:rsidP="00B254CE">
      <w:pPr>
        <w:numPr>
          <w:ilvl w:val="0"/>
          <w:numId w:val="19"/>
        </w:numPr>
        <w:jc w:val="both"/>
        <w:rPr>
          <w:sz w:val="16"/>
          <w:szCs w:val="16"/>
          <w:lang w:eastAsia="zh-CN"/>
        </w:rPr>
      </w:pPr>
      <w:r w:rsidRPr="00A93B36">
        <w:rPr>
          <w:rFonts w:hint="eastAsia"/>
          <w:sz w:val="16"/>
          <w:szCs w:val="16"/>
          <w:lang w:eastAsia="zh-CN"/>
        </w:rPr>
        <w:t>G. B. Chuang, S. Kim, S. G. Lee, B. Yi etc, "An image-guided robotic surgery system for spinal fusion," International Journal of Control, Automation and System, Vol. 4, pp. 30-41, 2006.</w:t>
      </w:r>
    </w:p>
    <w:p w:rsidR="0020095A" w:rsidRPr="00A93B36" w:rsidRDefault="0020095A" w:rsidP="00B254CE">
      <w:pPr>
        <w:numPr>
          <w:ilvl w:val="0"/>
          <w:numId w:val="19"/>
        </w:numPr>
        <w:jc w:val="both"/>
        <w:rPr>
          <w:sz w:val="16"/>
          <w:szCs w:val="16"/>
          <w:lang w:eastAsia="zh-CN"/>
        </w:rPr>
      </w:pPr>
      <w:r w:rsidRPr="00A93B36">
        <w:rPr>
          <w:rFonts w:hint="eastAsia"/>
          <w:sz w:val="16"/>
          <w:szCs w:val="16"/>
          <w:lang w:eastAsia="zh-CN"/>
        </w:rPr>
        <w:t>K. H. Wong, J. Tang, S. Dieterich, H. Zhang, T. Zhou and K. Cleary, "Respiratory motion compensation studies using a 3D robotic motion simulator and optical/electromagnetic tracking technologies," Nuclear Science Symposium Conference Record, Vol. 4, pp. 2652-2655, 2004.</w:t>
      </w:r>
    </w:p>
    <w:p w:rsidR="0020095A" w:rsidRPr="00A93B36" w:rsidRDefault="0020095A" w:rsidP="00B254CE">
      <w:pPr>
        <w:numPr>
          <w:ilvl w:val="0"/>
          <w:numId w:val="19"/>
        </w:numPr>
        <w:jc w:val="both"/>
        <w:rPr>
          <w:sz w:val="16"/>
          <w:szCs w:val="16"/>
          <w:lang w:eastAsia="zh-CN"/>
        </w:rPr>
      </w:pPr>
      <w:bookmarkStart w:id="132" w:name="_ENREF_7"/>
      <w:r w:rsidRPr="00A93B36">
        <w:rPr>
          <w:sz w:val="16"/>
          <w:szCs w:val="16"/>
        </w:rPr>
        <w:t>M. C. Cavusoglu, J. Rotella, W. S. Newman, S. Choi, J. Ustin, and S. S. Sastry, "Control algorithms for active relative motion cancelling for robotic assisted off-pump coronary artery bypass graft surgery," in</w:t>
      </w:r>
      <w:r w:rsidRPr="00A93B36">
        <w:rPr>
          <w:rFonts w:hint="eastAsia"/>
          <w:i/>
          <w:sz w:val="16"/>
          <w:szCs w:val="16"/>
          <w:lang w:eastAsia="zh-CN"/>
        </w:rPr>
        <w:t xml:space="preserve"> Proceedings of 12nd International Conference on</w:t>
      </w:r>
      <w:r w:rsidRPr="00A93B36">
        <w:rPr>
          <w:sz w:val="16"/>
          <w:szCs w:val="16"/>
        </w:rPr>
        <w:t xml:space="preserve"> </w:t>
      </w:r>
      <w:r w:rsidRPr="00A93B36">
        <w:rPr>
          <w:i/>
          <w:sz w:val="16"/>
          <w:szCs w:val="16"/>
        </w:rPr>
        <w:t>Advanced Robotics</w:t>
      </w:r>
      <w:r w:rsidRPr="00A93B36">
        <w:rPr>
          <w:rFonts w:hint="eastAsia"/>
          <w:i/>
          <w:sz w:val="16"/>
          <w:szCs w:val="16"/>
          <w:lang w:eastAsia="zh-CN"/>
        </w:rPr>
        <w:t>(ICAR 2005)</w:t>
      </w:r>
      <w:r w:rsidRPr="00A93B36">
        <w:rPr>
          <w:rFonts w:hint="eastAsia"/>
          <w:sz w:val="16"/>
          <w:szCs w:val="16"/>
          <w:lang w:eastAsia="zh-CN"/>
        </w:rPr>
        <w:t xml:space="preserve">, Seattle, WA, 2005, </w:t>
      </w:r>
      <w:r w:rsidRPr="00A93B36">
        <w:rPr>
          <w:sz w:val="16"/>
          <w:szCs w:val="16"/>
        </w:rPr>
        <w:t>pp. 431-436</w:t>
      </w:r>
      <w:bookmarkEnd w:id="132"/>
      <w:r w:rsidRPr="00A93B36">
        <w:rPr>
          <w:rFonts w:hint="eastAsia"/>
          <w:sz w:val="16"/>
          <w:szCs w:val="16"/>
          <w:lang w:eastAsia="zh-CN"/>
        </w:rPr>
        <w:t>.</w:t>
      </w:r>
    </w:p>
    <w:p w:rsidR="0020095A" w:rsidRPr="00A93B36" w:rsidRDefault="0020095A" w:rsidP="00B254CE">
      <w:pPr>
        <w:numPr>
          <w:ilvl w:val="0"/>
          <w:numId w:val="19"/>
        </w:numPr>
        <w:jc w:val="both"/>
        <w:rPr>
          <w:sz w:val="16"/>
          <w:szCs w:val="16"/>
        </w:rPr>
      </w:pPr>
      <w:bookmarkStart w:id="133" w:name="_ENREF_8"/>
      <w:r w:rsidRPr="00A93B36">
        <w:rPr>
          <w:sz w:val="16"/>
          <w:szCs w:val="16"/>
        </w:rPr>
        <w:t xml:space="preserve">C. Riviere, A. Thakral, I. Iordachita, G. Mitroi, and D. Stoianovici, "Predicting respiratory motion for active canceling during percutaneous needle insertion," in </w:t>
      </w:r>
      <w:r w:rsidRPr="00A93B36">
        <w:rPr>
          <w:rFonts w:hint="eastAsia"/>
          <w:i/>
          <w:sz w:val="16"/>
          <w:szCs w:val="16"/>
          <w:lang w:eastAsia="zh-CN"/>
        </w:rPr>
        <w:t xml:space="preserve">Proceedings of 23rd Annual Conference of the IEEE </w:t>
      </w:r>
      <w:r w:rsidRPr="00A93B36">
        <w:rPr>
          <w:i/>
          <w:sz w:val="16"/>
          <w:szCs w:val="16"/>
        </w:rPr>
        <w:t>Engineering in Medicine and Biology Society, IEEE</w:t>
      </w:r>
      <w:r w:rsidRPr="00A93B36">
        <w:rPr>
          <w:sz w:val="16"/>
          <w:szCs w:val="16"/>
        </w:rPr>
        <w:t xml:space="preserve">, </w:t>
      </w:r>
      <w:r w:rsidRPr="00A93B36">
        <w:rPr>
          <w:rFonts w:hint="eastAsia"/>
          <w:sz w:val="16"/>
          <w:szCs w:val="16"/>
          <w:lang w:eastAsia="zh-CN"/>
        </w:rPr>
        <w:t xml:space="preserve">Istanbul, Turkey, 2001, </w:t>
      </w:r>
      <w:r w:rsidRPr="00A93B36">
        <w:rPr>
          <w:sz w:val="16"/>
          <w:szCs w:val="16"/>
        </w:rPr>
        <w:t>pp. 3477-3480.</w:t>
      </w:r>
      <w:bookmarkEnd w:id="133"/>
    </w:p>
    <w:p w:rsidR="0020095A" w:rsidRPr="00A93B36" w:rsidRDefault="0020095A" w:rsidP="00B254CE">
      <w:pPr>
        <w:numPr>
          <w:ilvl w:val="0"/>
          <w:numId w:val="19"/>
        </w:numPr>
        <w:jc w:val="both"/>
        <w:rPr>
          <w:sz w:val="16"/>
          <w:szCs w:val="16"/>
        </w:rPr>
      </w:pPr>
      <w:bookmarkStart w:id="134" w:name="_ENREF_9"/>
      <w:r w:rsidRPr="00A93B36">
        <w:rPr>
          <w:sz w:val="16"/>
          <w:szCs w:val="16"/>
        </w:rPr>
        <w:t xml:space="preserve">W. T. Ang, M. Krichane, and T. Sim, "Zero phase filtering for active compensation of periodic physiological motion," in </w:t>
      </w:r>
      <w:r w:rsidRPr="00A93B36">
        <w:rPr>
          <w:rFonts w:hint="eastAsia"/>
          <w:i/>
          <w:sz w:val="16"/>
          <w:szCs w:val="16"/>
          <w:lang w:eastAsia="zh-CN"/>
        </w:rPr>
        <w:t xml:space="preserve">Proceedings of 1st IEEE/RAS-EMBS International Conference on </w:t>
      </w:r>
      <w:r w:rsidRPr="00A93B36">
        <w:rPr>
          <w:i/>
          <w:sz w:val="16"/>
          <w:szCs w:val="16"/>
        </w:rPr>
        <w:t>Biomedical Robotics and Biomechatronics</w:t>
      </w:r>
      <w:r w:rsidRPr="00A93B36">
        <w:rPr>
          <w:sz w:val="16"/>
          <w:szCs w:val="16"/>
        </w:rPr>
        <w:t xml:space="preserve">, </w:t>
      </w:r>
      <w:r w:rsidRPr="00A93B36">
        <w:rPr>
          <w:rFonts w:hint="eastAsia"/>
          <w:sz w:val="16"/>
          <w:szCs w:val="16"/>
          <w:lang w:eastAsia="zh-CN"/>
        </w:rPr>
        <w:t xml:space="preserve">Pisa, Italy, </w:t>
      </w:r>
      <w:r w:rsidRPr="00A93B36">
        <w:rPr>
          <w:sz w:val="16"/>
          <w:szCs w:val="16"/>
        </w:rPr>
        <w:t>2006, pp. 182-187.</w:t>
      </w:r>
      <w:bookmarkEnd w:id="134"/>
    </w:p>
    <w:p w:rsidR="0020095A" w:rsidRPr="00A93B36" w:rsidRDefault="0020095A" w:rsidP="00B254CE">
      <w:pPr>
        <w:numPr>
          <w:ilvl w:val="0"/>
          <w:numId w:val="19"/>
        </w:numPr>
        <w:jc w:val="both"/>
        <w:rPr>
          <w:sz w:val="16"/>
          <w:szCs w:val="16"/>
        </w:rPr>
      </w:pPr>
      <w:bookmarkStart w:id="135" w:name="_ENREF_10"/>
      <w:r w:rsidRPr="00A93B36">
        <w:rPr>
          <w:sz w:val="16"/>
          <w:szCs w:val="16"/>
        </w:rPr>
        <w:t xml:space="preserve">A. Thakral, J. Wallace, D. Tomlin, N. Seth, and N. V. Thakor, "Surgical motion adaptive robotic technology (SMART): Taking the motion out of physiological motion," in </w:t>
      </w:r>
      <w:r w:rsidRPr="00A93B36">
        <w:rPr>
          <w:rFonts w:hint="eastAsia"/>
          <w:i/>
          <w:sz w:val="16"/>
          <w:szCs w:val="16"/>
          <w:lang w:eastAsia="zh-CN"/>
        </w:rPr>
        <w:t xml:space="preserve">Proceedings of 4th International Conference on </w:t>
      </w:r>
      <w:r w:rsidRPr="00A93B36">
        <w:rPr>
          <w:i/>
          <w:sz w:val="16"/>
          <w:szCs w:val="16"/>
        </w:rPr>
        <w:t>Medical Image Computing and Computer-Assisted Intervention</w:t>
      </w:r>
      <w:r w:rsidRPr="00A93B36">
        <w:rPr>
          <w:rFonts w:hint="eastAsia"/>
          <w:i/>
          <w:sz w:val="16"/>
          <w:szCs w:val="16"/>
          <w:lang w:eastAsia="zh-CN"/>
        </w:rPr>
        <w:t>(MICCAI 2001)</w:t>
      </w:r>
      <w:r w:rsidRPr="00A93B36">
        <w:rPr>
          <w:sz w:val="16"/>
          <w:szCs w:val="16"/>
        </w:rPr>
        <w:t xml:space="preserve">, </w:t>
      </w:r>
      <w:r w:rsidRPr="00A93B36">
        <w:rPr>
          <w:rFonts w:hint="eastAsia"/>
          <w:sz w:val="16"/>
          <w:szCs w:val="16"/>
          <w:lang w:eastAsia="zh-CN"/>
        </w:rPr>
        <w:t xml:space="preserve">Utrecht, Netherlands, </w:t>
      </w:r>
      <w:r w:rsidRPr="00A93B36">
        <w:rPr>
          <w:sz w:val="16"/>
          <w:szCs w:val="16"/>
        </w:rPr>
        <w:t>2001, pp. 317-325.</w:t>
      </w:r>
      <w:bookmarkEnd w:id="135"/>
    </w:p>
    <w:p w:rsidR="0020095A" w:rsidRPr="00A93B36" w:rsidRDefault="0020095A" w:rsidP="00B254CE">
      <w:pPr>
        <w:numPr>
          <w:ilvl w:val="0"/>
          <w:numId w:val="19"/>
        </w:numPr>
        <w:jc w:val="both"/>
        <w:rPr>
          <w:sz w:val="16"/>
          <w:szCs w:val="16"/>
        </w:rPr>
      </w:pPr>
      <w:bookmarkStart w:id="136" w:name="_ENREF_11"/>
      <w:r w:rsidRPr="00A93B36">
        <w:rPr>
          <w:sz w:val="16"/>
          <w:szCs w:val="16"/>
        </w:rPr>
        <w:t xml:space="preserve">B. Widrow and S. D. Stearns, "Adaptive signal processing," </w:t>
      </w:r>
      <w:r w:rsidRPr="00A93B36">
        <w:rPr>
          <w:i/>
          <w:sz w:val="16"/>
          <w:szCs w:val="16"/>
        </w:rPr>
        <w:t xml:space="preserve">Englewood Cliffs, NJ, Prentice-Hall, Inc., 1985, 491 p., </w:t>
      </w:r>
      <w:r w:rsidRPr="00A93B36">
        <w:rPr>
          <w:sz w:val="16"/>
          <w:szCs w:val="16"/>
        </w:rPr>
        <w:t>vol. 1, 1985.</w:t>
      </w:r>
      <w:bookmarkEnd w:id="136"/>
    </w:p>
    <w:p w:rsidR="0020095A" w:rsidRPr="00A93B36" w:rsidRDefault="0020095A" w:rsidP="00B254CE">
      <w:pPr>
        <w:numPr>
          <w:ilvl w:val="0"/>
          <w:numId w:val="19"/>
        </w:numPr>
        <w:jc w:val="both"/>
        <w:rPr>
          <w:sz w:val="16"/>
          <w:szCs w:val="16"/>
        </w:rPr>
      </w:pPr>
      <w:bookmarkStart w:id="137" w:name="_ENREF_12"/>
      <w:r w:rsidRPr="00A93B36">
        <w:rPr>
          <w:sz w:val="16"/>
          <w:szCs w:val="16"/>
        </w:rPr>
        <w:t>Q. Zhang, "Quality Control Testing Technology of Ventilators and Anesthesia Machines," ed. Beijing: Chinese Metrology Publishing House, 2010, pp. 73-74.</w:t>
      </w:r>
      <w:bookmarkEnd w:id="137"/>
    </w:p>
    <w:p w:rsidR="0020095A" w:rsidRPr="00A93B36" w:rsidRDefault="0020095A" w:rsidP="00B254CE">
      <w:pPr>
        <w:numPr>
          <w:ilvl w:val="0"/>
          <w:numId w:val="19"/>
        </w:numPr>
        <w:jc w:val="both"/>
        <w:rPr>
          <w:sz w:val="16"/>
          <w:szCs w:val="16"/>
        </w:rPr>
      </w:pPr>
      <w:bookmarkStart w:id="138" w:name="_ENREF_13"/>
      <w:r w:rsidRPr="00A93B36">
        <w:rPr>
          <w:sz w:val="16"/>
          <w:szCs w:val="16"/>
        </w:rPr>
        <w:t>W. Liu and L. Shao, "Respiratory System," ed. Shanghai: Shanghai Jiao Tong University Press, 2012, pp. 38-40.</w:t>
      </w:r>
      <w:bookmarkEnd w:id="138"/>
    </w:p>
    <w:p w:rsidR="00E13F6C" w:rsidRPr="00A93B36" w:rsidRDefault="0020095A" w:rsidP="00B254CE">
      <w:pPr>
        <w:numPr>
          <w:ilvl w:val="0"/>
          <w:numId w:val="19"/>
        </w:numPr>
        <w:jc w:val="both"/>
        <w:rPr>
          <w:sz w:val="16"/>
          <w:szCs w:val="16"/>
          <w:lang w:eastAsia="zh-CN"/>
        </w:rPr>
      </w:pPr>
      <w:bookmarkStart w:id="139" w:name="_ENREF_14"/>
      <w:r w:rsidRPr="00A93B36">
        <w:rPr>
          <w:sz w:val="16"/>
          <w:szCs w:val="16"/>
        </w:rPr>
        <w:t xml:space="preserve">S. zhang and J. Lv, "Discussion about correlation coefficient," </w:t>
      </w:r>
      <w:r w:rsidRPr="00A93B36">
        <w:rPr>
          <w:i/>
          <w:sz w:val="16"/>
          <w:szCs w:val="16"/>
        </w:rPr>
        <w:t xml:space="preserve">Mathematics in Practice and Theory, </w:t>
      </w:r>
      <w:r w:rsidRPr="00A93B36">
        <w:rPr>
          <w:sz w:val="16"/>
          <w:szCs w:val="16"/>
        </w:rPr>
        <w:t>pp. 102-107, 2009.</w:t>
      </w:r>
      <w:bookmarkEnd w:id="139"/>
      <w:r w:rsidR="00221037" w:rsidRPr="00A93B36">
        <w:rPr>
          <w:sz w:val="16"/>
          <w:szCs w:val="16"/>
          <w:lang w:eastAsia="zh-CN"/>
        </w:rPr>
        <w:fldChar w:fldCharType="end"/>
      </w:r>
    </w:p>
    <w:sectPr w:rsidR="00E13F6C" w:rsidRPr="00A93B36" w:rsidSect="00B934D7">
      <w:headerReference w:type="default" r:id="rId58"/>
      <w:pgSz w:w="12240" w:h="15840" w:code="1"/>
      <w:pgMar w:top="1080" w:right="1080" w:bottom="1080" w:left="1080" w:header="432" w:footer="432" w:gutter="0"/>
      <w:cols w:num="2" w:space="288"/>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F05284" w:rsidRDefault="00F05284">
      <w:r>
        <w:separator/>
      </w:r>
    </w:p>
  </w:endnote>
  <w:endnote w:type="continuationSeparator" w:id="0">
    <w:p w:rsidR="00F05284" w:rsidRDefault="00F05284">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20002A87" w:usb1="00000000" w:usb2="00000000"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imes">
    <w:panose1 w:val="02020603050405020304"/>
    <w:charset w:val="00"/>
    <w:family w:val="roman"/>
    <w:notTrueType/>
    <w:pitch w:val="variable"/>
    <w:sig w:usb0="00000003" w:usb1="00000000" w:usb2="00000000" w:usb3="00000000" w:csb0="00000001" w:csb1="00000000"/>
  </w:font>
  <w:font w:name="PMingLiU">
    <w:altName w:val="新細明體"/>
    <w:panose1 w:val="02020500000000000000"/>
    <w:charset w:val="88"/>
    <w:family w:val="roman"/>
    <w:pitch w:val="variable"/>
    <w:sig w:usb0="A00002FF" w:usb1="28CFFCFA" w:usb2="00000016" w:usb3="00000000" w:csb0="00100001" w:csb1="00000000"/>
  </w:font>
  <w:font w:name="Symbol">
    <w:panose1 w:val="05050102010706020507"/>
    <w:charset w:val="02"/>
    <w:family w:val="roman"/>
    <w:pitch w:val="variable"/>
    <w:sig w:usb0="00000000" w:usb1="10000000" w:usb2="00000000" w:usb3="00000000" w:csb0="80000000" w:csb1="00000000"/>
  </w:font>
  <w:font w:name="TimesNewRoman">
    <w:altName w:val="Times New Roman"/>
    <w:panose1 w:val="00000000000000000000"/>
    <w:charset w:val="00"/>
    <w:family w:val="roman"/>
    <w:notTrueType/>
    <w:pitch w:val="default"/>
    <w:sig w:usb0="00000003" w:usb1="080E0000" w:usb2="00000010" w:usb3="00000000" w:csb0="00040001" w:csb1="00000000"/>
  </w:font>
  <w:font w:name="Times-Roman">
    <w:altName w:val="Times New Roman"/>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F05284" w:rsidRDefault="00F05284"/>
  </w:footnote>
  <w:footnote w:type="continuationSeparator" w:id="0">
    <w:p w:rsidR="00F05284" w:rsidRDefault="00F05284">
      <w:r>
        <w:continuationSeparator/>
      </w:r>
    </w:p>
  </w:footnote>
  <w:footnote w:id="1">
    <w:p w:rsidR="00E13F6C" w:rsidRDefault="00E13F6C" w:rsidP="007C547E">
      <w:pPr>
        <w:pStyle w:val="a4"/>
        <w:wordWrap w:val="0"/>
        <w:ind w:firstLine="204"/>
        <w:rPr>
          <w:lang w:eastAsia="zh-CN"/>
        </w:rPr>
      </w:pPr>
      <w:r>
        <w:rPr>
          <w:lang w:eastAsia="zh-CN"/>
        </w:rPr>
        <w:t xml:space="preserve">This work </w:t>
      </w:r>
      <w:r w:rsidR="00C1593A">
        <w:rPr>
          <w:rFonts w:hint="eastAsia"/>
          <w:lang w:eastAsia="zh-CN"/>
        </w:rPr>
        <w:t>is</w:t>
      </w:r>
      <w:r>
        <w:rPr>
          <w:lang w:eastAsia="zh-CN"/>
        </w:rPr>
        <w:t xml:space="preserve"> supported by </w:t>
      </w:r>
      <w:r w:rsidR="00AD2B7A" w:rsidRPr="00DD50B2">
        <w:rPr>
          <w:lang w:eastAsia="zh-CN"/>
        </w:rPr>
        <w:t>National Natural Science Foundation of China (No.61175124)</w:t>
      </w:r>
      <w:r w:rsidR="00C1593A">
        <w:rPr>
          <w:rFonts w:hint="eastAsia"/>
          <w:lang w:eastAsia="zh-CN"/>
        </w:rPr>
        <w:t>,</w:t>
      </w:r>
      <w:r w:rsidR="00AD2B7A" w:rsidRPr="00DD50B2">
        <w:rPr>
          <w:lang w:eastAsia="zh-CN"/>
        </w:rPr>
        <w:t xml:space="preserve"> Guangdong Innovative Research Team Program (No. 201001D0104648280)</w:t>
      </w:r>
      <w:r w:rsidR="00C1593A">
        <w:rPr>
          <w:rFonts w:hint="eastAsia"/>
          <w:lang w:eastAsia="zh-CN"/>
        </w:rPr>
        <w:t xml:space="preserve">, </w:t>
      </w:r>
      <w:proofErr w:type="gramStart"/>
      <w:r w:rsidR="00C1593A" w:rsidRPr="00C1593A">
        <w:rPr>
          <w:lang w:eastAsia="zh-CN"/>
        </w:rPr>
        <w:t>Shenzhen</w:t>
      </w:r>
      <w:proofErr w:type="gramEnd"/>
      <w:r w:rsidR="00C1593A" w:rsidRPr="00C1593A">
        <w:rPr>
          <w:lang w:eastAsia="zh-CN"/>
        </w:rPr>
        <w:t> Key Lab Fund of Advanced Manufacturing Tec</w:t>
      </w:r>
      <w:r w:rsidR="007C547E">
        <w:rPr>
          <w:rFonts w:hint="eastAsia"/>
          <w:lang w:eastAsia="zh-CN"/>
        </w:rPr>
        <w:t>-</w:t>
      </w:r>
      <w:r w:rsidR="00C1593A" w:rsidRPr="00C1593A">
        <w:rPr>
          <w:lang w:eastAsia="zh-CN"/>
        </w:rPr>
        <w:t>hnology (No. CXB201203090033A</w:t>
      </w:r>
      <w:proofErr w:type="gramStart"/>
      <w:r w:rsidR="00C1593A" w:rsidRPr="00C1593A">
        <w:rPr>
          <w:lang w:eastAsia="zh-CN"/>
        </w:rPr>
        <w:t xml:space="preserve">) </w:t>
      </w:r>
      <w:r w:rsidR="00AD2B7A" w:rsidRPr="00DD50B2">
        <w:rPr>
          <w:lang w:eastAsia="zh-CN"/>
        </w:rPr>
        <w:t>.</w:t>
      </w:r>
      <w:proofErr w:type="gramEnd"/>
    </w:p>
    <w:p w:rsidR="00E13F6C" w:rsidRDefault="005B6903">
      <w:pPr>
        <w:pStyle w:val="a4"/>
      </w:pPr>
      <w:r>
        <w:rPr>
          <w:rFonts w:hint="eastAsia"/>
          <w:lang w:eastAsia="zh-CN"/>
        </w:rPr>
        <w:t>Bing Li</w:t>
      </w:r>
      <w:r w:rsidR="00AD2B7A">
        <w:rPr>
          <w:rFonts w:hint="eastAsia"/>
          <w:lang w:eastAsia="zh-CN"/>
        </w:rPr>
        <w:t xml:space="preserve"> and</w:t>
      </w:r>
      <w:r>
        <w:rPr>
          <w:rFonts w:hint="eastAsia"/>
          <w:lang w:eastAsia="zh-CN"/>
        </w:rPr>
        <w:t xml:space="preserve"> Min Fang are</w:t>
      </w:r>
      <w:r w:rsidR="00E13F6C">
        <w:t xml:space="preserve"> with the </w:t>
      </w:r>
      <w:r>
        <w:rPr>
          <w:rFonts w:hint="eastAsia"/>
          <w:lang w:eastAsia="zh-CN"/>
        </w:rPr>
        <w:t>Harbin Institute of Technology Shenzhen Graduate School, Shenzhen, China. (</w:t>
      </w:r>
      <w:proofErr w:type="gramStart"/>
      <w:r w:rsidR="00E13F6C">
        <w:t>e-mail</w:t>
      </w:r>
      <w:proofErr w:type="gramEnd"/>
      <w:r w:rsidR="00E13F6C">
        <w:t xml:space="preserve">: </w:t>
      </w:r>
      <w:r>
        <w:rPr>
          <w:rFonts w:hint="eastAsia"/>
          <w:lang w:eastAsia="zh-CN"/>
        </w:rPr>
        <w:t>libing.sgs</w:t>
      </w:r>
      <w:r w:rsidR="00E13F6C">
        <w:t>@</w:t>
      </w:r>
      <w:r>
        <w:rPr>
          <w:rFonts w:hint="eastAsia"/>
          <w:lang w:eastAsia="zh-CN"/>
        </w:rPr>
        <w:t>hit.edu.cn</w:t>
      </w:r>
      <w:r w:rsidR="00AD2B7A">
        <w:rPr>
          <w:rFonts w:hint="eastAsia"/>
          <w:lang w:eastAsia="zh-CN"/>
        </w:rPr>
        <w:t xml:space="preserve"> and</w:t>
      </w:r>
      <w:r>
        <w:rPr>
          <w:rFonts w:hint="eastAsia"/>
          <w:lang w:eastAsia="zh-CN"/>
        </w:rPr>
        <w:t xml:space="preserve"> </w:t>
      </w:r>
      <w:bookmarkStart w:id="0" w:name="OLE_LINK1"/>
      <w:bookmarkStart w:id="1" w:name="OLE_LINK2"/>
      <w:r w:rsidR="009224BB" w:rsidRPr="009224BB">
        <w:rPr>
          <w:lang w:eastAsia="zh-CN"/>
        </w:rPr>
        <w:t>1006412428</w:t>
      </w:r>
      <w:r w:rsidR="009224BB">
        <w:rPr>
          <w:rFonts w:hint="eastAsia"/>
          <w:lang w:eastAsia="zh-CN"/>
        </w:rPr>
        <w:t>@qq.com</w:t>
      </w:r>
      <w:bookmarkEnd w:id="0"/>
      <w:bookmarkEnd w:id="1"/>
      <w:r w:rsidR="00E13F6C">
        <w:t xml:space="preserve">). </w:t>
      </w:r>
    </w:p>
    <w:p w:rsidR="00E13F6C" w:rsidRDefault="00E3474E">
      <w:pPr>
        <w:pStyle w:val="a4"/>
        <w:rPr>
          <w:lang w:eastAsia="zh-CN"/>
        </w:rPr>
      </w:pPr>
      <w:proofErr w:type="spellStart"/>
      <w:r>
        <w:rPr>
          <w:rFonts w:hint="eastAsia"/>
          <w:lang w:eastAsia="zh-CN"/>
        </w:rPr>
        <w:t>Haiyang</w:t>
      </w:r>
      <w:proofErr w:type="spellEnd"/>
      <w:r>
        <w:rPr>
          <w:rFonts w:hint="eastAsia"/>
          <w:lang w:eastAsia="zh-CN"/>
        </w:rPr>
        <w:t xml:space="preserve"> Jin and </w:t>
      </w:r>
      <w:r w:rsidR="005B6903">
        <w:rPr>
          <w:rFonts w:hint="eastAsia"/>
          <w:lang w:eastAsia="zh-CN"/>
        </w:rPr>
        <w:t xml:space="preserve">Ying </w:t>
      </w:r>
      <w:proofErr w:type="spellStart"/>
      <w:r w:rsidR="005B6903">
        <w:rPr>
          <w:rFonts w:hint="eastAsia"/>
          <w:lang w:eastAsia="zh-CN"/>
        </w:rPr>
        <w:t>Hu</w:t>
      </w:r>
      <w:proofErr w:type="spellEnd"/>
      <w:r w:rsidR="005B6903">
        <w:rPr>
          <w:rFonts w:hint="eastAsia"/>
          <w:lang w:eastAsia="zh-CN"/>
        </w:rPr>
        <w:t>*(</w:t>
      </w:r>
      <w:r w:rsidR="00DC01F4">
        <w:rPr>
          <w:rFonts w:hint="eastAsia"/>
          <w:lang w:eastAsia="zh-CN"/>
        </w:rPr>
        <w:t>corresponding author)</w:t>
      </w:r>
      <w:r w:rsidR="00AD2B7A">
        <w:rPr>
          <w:rFonts w:hint="eastAsia"/>
          <w:lang w:eastAsia="zh-CN"/>
        </w:rPr>
        <w:t xml:space="preserve"> are</w:t>
      </w:r>
      <w:r w:rsidR="005B6903">
        <w:rPr>
          <w:rFonts w:hint="eastAsia"/>
          <w:lang w:eastAsia="zh-CN"/>
        </w:rPr>
        <w:t xml:space="preserve"> with </w:t>
      </w:r>
      <w:r w:rsidR="005B6903">
        <w:t>Guangdong Provincial Key Laboratory of Robotics and Intelligent System,</w:t>
      </w:r>
      <w:r w:rsidR="005B6903">
        <w:rPr>
          <w:lang w:eastAsia="zh-CN"/>
        </w:rPr>
        <w:t xml:space="preserve"> </w:t>
      </w:r>
      <w:r w:rsidR="005B6903">
        <w:t>Shenzhen Institutes of Advanced Technology, Chinese Academy of Sciences</w:t>
      </w:r>
      <w:r w:rsidR="005B6903">
        <w:rPr>
          <w:lang w:eastAsia="zh-CN"/>
        </w:rPr>
        <w:t xml:space="preserve">. </w:t>
      </w:r>
      <w:r w:rsidR="005B6903">
        <w:t>(</w:t>
      </w:r>
      <w:proofErr w:type="gramStart"/>
      <w:r w:rsidR="00AE7DE4">
        <w:rPr>
          <w:rFonts w:hint="eastAsia"/>
          <w:lang w:eastAsia="zh-CN"/>
        </w:rPr>
        <w:t>e</w:t>
      </w:r>
      <w:r w:rsidR="005B6903">
        <w:t>-mail</w:t>
      </w:r>
      <w:proofErr w:type="gramEnd"/>
      <w:r w:rsidR="005B6903">
        <w:t>:</w:t>
      </w:r>
      <w:r w:rsidR="00AD2B7A">
        <w:rPr>
          <w:rFonts w:hint="eastAsia"/>
          <w:lang w:eastAsia="zh-CN"/>
        </w:rPr>
        <w:t xml:space="preserve"> </w:t>
      </w:r>
      <w:r>
        <w:rPr>
          <w:rFonts w:hint="eastAsia"/>
          <w:lang w:eastAsia="zh-CN"/>
        </w:rPr>
        <w:t xml:space="preserve">hy.jin@siat.ac.cn and </w:t>
      </w:r>
      <w:r w:rsidR="005B6903">
        <w:t xml:space="preserve"> </w:t>
      </w:r>
      <w:hyperlink r:id="rId1" w:history="1">
        <w:r w:rsidR="005B6903">
          <w:rPr>
            <w:rStyle w:val="a8"/>
            <w:lang w:eastAsia="zh-CN"/>
          </w:rPr>
          <w:t>ying.hu@siat.ac.cn</w:t>
        </w:r>
      </w:hyperlink>
      <w:r w:rsidR="00E13F6C">
        <w:t>.</w:t>
      </w:r>
      <w:r w:rsidR="00DC01F4">
        <w:rPr>
          <w:rFonts w:hint="eastAsia"/>
          <w:lang w:eastAsia="zh-CN"/>
        </w:rPr>
        <w:t>)</w:t>
      </w:r>
    </w:p>
    <w:p w:rsidR="003248D0" w:rsidRDefault="003248D0">
      <w:pPr>
        <w:pStyle w:val="a4"/>
        <w:rPr>
          <w:lang w:eastAsia="zh-CN"/>
        </w:rPr>
      </w:pPr>
      <w:proofErr w:type="spellStart"/>
      <w:smartTag w:uri="urn:schemas-microsoft-com:office:smarttags" w:element="PersonName">
        <w:smartTagPr>
          <w:attr w:name="ProductID" w:val="Jianwei Zhang"/>
        </w:smartTagPr>
        <w:r>
          <w:rPr>
            <w:lang w:eastAsia="zh-CN"/>
          </w:rPr>
          <w:t>Jianwei</w:t>
        </w:r>
        <w:proofErr w:type="spellEnd"/>
        <w:r>
          <w:rPr>
            <w:lang w:eastAsia="zh-CN"/>
          </w:rPr>
          <w:t xml:space="preserve"> Zhang</w:t>
        </w:r>
      </w:smartTag>
      <w:r>
        <w:t xml:space="preserve"> is with</w:t>
      </w:r>
      <w:r>
        <w:rPr>
          <w:lang w:eastAsia="zh-CN"/>
        </w:rPr>
        <w:t xml:space="preserve"> </w:t>
      </w:r>
      <w:bookmarkStart w:id="2" w:name="OLE_LINK171"/>
      <w:bookmarkStart w:id="3" w:name="OLE_LINK172"/>
      <w:r>
        <w:t>University of Hamburg</w:t>
      </w:r>
      <w:bookmarkEnd w:id="2"/>
      <w:bookmarkEnd w:id="3"/>
      <w:r>
        <w:t>, Germany (</w:t>
      </w:r>
      <w:r>
        <w:rPr>
          <w:lang w:eastAsia="zh-CN"/>
        </w:rPr>
        <w:t>E</w:t>
      </w:r>
      <w:r>
        <w:t xml:space="preserve">-mail: </w:t>
      </w:r>
      <w:hyperlink r:id="rId2" w:history="1">
        <w:r>
          <w:rPr>
            <w:rStyle w:val="a8"/>
            <w:lang w:eastAsia="zh-CN"/>
          </w:rPr>
          <w:t>zhang@informatik.uni-hamburg.de</w:t>
        </w:r>
      </w:hyperlink>
      <w:r>
        <w:rPr>
          <w:lang w:eastAsia="zh-CN"/>
        </w:rPr>
        <w:t xml:space="preserve"> </w:t>
      </w:r>
      <w:r>
        <w:t>)</w:t>
      </w:r>
      <w:r>
        <w:rPr>
          <w:lang w:eastAsia="zh-CN"/>
        </w:rPr>
        <w:t>.</w:t>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13F6C" w:rsidRDefault="00E13F6C">
    <w:pPr>
      <w:framePr w:wrap="auto" w:vAnchor="text" w:hAnchor="margin" w:xAlign="right" w:y="1"/>
    </w:pPr>
  </w:p>
  <w:p w:rsidR="00E13F6C" w:rsidRDefault="00E13F6C" w:rsidP="00E13F6C">
    <w:pPr>
      <w:ind w:right="360"/>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FB"/>
    <w:multiLevelType w:val="multilevel"/>
    <w:tmpl w:val="2E085744"/>
    <w:lvl w:ilvl="0">
      <w:start w:val="1"/>
      <w:numFmt w:val="upperRoman"/>
      <w:pStyle w:val="1"/>
      <w:lvlText w:val="%1."/>
      <w:legacy w:legacy="1" w:legacySpace="144" w:legacyIndent="144"/>
      <w:lvlJc w:val="left"/>
    </w:lvl>
    <w:lvl w:ilvl="1">
      <w:start w:val="1"/>
      <w:numFmt w:val="upperLetter"/>
      <w:pStyle w:val="2"/>
      <w:lvlText w:val="%2."/>
      <w:legacy w:legacy="1" w:legacySpace="144" w:legacyIndent="144"/>
      <w:lvlJc w:val="left"/>
    </w:lvl>
    <w:lvl w:ilvl="2">
      <w:start w:val="1"/>
      <w:numFmt w:val="decimal"/>
      <w:pStyle w:val="3"/>
      <w:lvlText w:val="%3)"/>
      <w:legacy w:legacy="1" w:legacySpace="144" w:legacyIndent="144"/>
      <w:lvlJc w:val="left"/>
    </w:lvl>
    <w:lvl w:ilvl="3">
      <w:start w:val="1"/>
      <w:numFmt w:val="lowerLetter"/>
      <w:pStyle w:val="4"/>
      <w:lvlText w:val="%4)"/>
      <w:legacy w:legacy="1" w:legacySpace="0" w:legacyIndent="720"/>
      <w:lvlJc w:val="left"/>
      <w:pPr>
        <w:ind w:left="1152" w:hanging="720"/>
      </w:pPr>
    </w:lvl>
    <w:lvl w:ilvl="4">
      <w:start w:val="1"/>
      <w:numFmt w:val="decimal"/>
      <w:pStyle w:val="5"/>
      <w:lvlText w:val="(%5)"/>
      <w:legacy w:legacy="1" w:legacySpace="0" w:legacyIndent="720"/>
      <w:lvlJc w:val="left"/>
      <w:pPr>
        <w:ind w:left="1872" w:hanging="720"/>
      </w:pPr>
    </w:lvl>
    <w:lvl w:ilvl="5">
      <w:start w:val="1"/>
      <w:numFmt w:val="lowerLetter"/>
      <w:pStyle w:val="6"/>
      <w:lvlText w:val="(%6)"/>
      <w:legacy w:legacy="1" w:legacySpace="0" w:legacyIndent="720"/>
      <w:lvlJc w:val="left"/>
      <w:pPr>
        <w:ind w:left="2592" w:hanging="720"/>
      </w:pPr>
    </w:lvl>
    <w:lvl w:ilvl="6">
      <w:start w:val="1"/>
      <w:numFmt w:val="lowerRoman"/>
      <w:pStyle w:val="7"/>
      <w:lvlText w:val="(%7)"/>
      <w:legacy w:legacy="1" w:legacySpace="0" w:legacyIndent="720"/>
      <w:lvlJc w:val="left"/>
      <w:pPr>
        <w:ind w:left="3312" w:hanging="720"/>
      </w:pPr>
    </w:lvl>
    <w:lvl w:ilvl="7">
      <w:start w:val="1"/>
      <w:numFmt w:val="lowerLetter"/>
      <w:pStyle w:val="8"/>
      <w:lvlText w:val="(%8)"/>
      <w:legacy w:legacy="1" w:legacySpace="0" w:legacyIndent="720"/>
      <w:lvlJc w:val="left"/>
      <w:pPr>
        <w:ind w:left="4032" w:hanging="720"/>
      </w:pPr>
    </w:lvl>
    <w:lvl w:ilvl="8">
      <w:start w:val="1"/>
      <w:numFmt w:val="lowerRoman"/>
      <w:pStyle w:val="9"/>
      <w:lvlText w:val="(%9)"/>
      <w:legacy w:legacy="1" w:legacySpace="0" w:legacyIndent="720"/>
      <w:lvlJc w:val="left"/>
      <w:pPr>
        <w:ind w:left="4752" w:hanging="720"/>
      </w:pPr>
    </w:lvl>
  </w:abstractNum>
  <w:abstractNum w:abstractNumId="1">
    <w:nsid w:val="1B0B1D66"/>
    <w:multiLevelType w:val="singleLevel"/>
    <w:tmpl w:val="0BEC9FB0"/>
    <w:lvl w:ilvl="0">
      <w:start w:val="1"/>
      <w:numFmt w:val="none"/>
      <w:lvlText w:val=""/>
      <w:legacy w:legacy="1" w:legacySpace="0" w:legacyIndent="0"/>
      <w:lvlJc w:val="left"/>
      <w:pPr>
        <w:ind w:left="288"/>
      </w:pPr>
    </w:lvl>
  </w:abstractNum>
  <w:abstractNum w:abstractNumId="2">
    <w:nsid w:val="2517274C"/>
    <w:multiLevelType w:val="singleLevel"/>
    <w:tmpl w:val="04090011"/>
    <w:lvl w:ilvl="0">
      <w:start w:val="1"/>
      <w:numFmt w:val="decimal"/>
      <w:lvlText w:val="%1)"/>
      <w:lvlJc w:val="left"/>
      <w:pPr>
        <w:tabs>
          <w:tab w:val="num" w:pos="360"/>
        </w:tabs>
        <w:ind w:left="360" w:hanging="360"/>
      </w:pPr>
    </w:lvl>
  </w:abstractNum>
  <w:abstractNum w:abstractNumId="3">
    <w:nsid w:val="2D234D8B"/>
    <w:multiLevelType w:val="singleLevel"/>
    <w:tmpl w:val="0409000F"/>
    <w:lvl w:ilvl="0">
      <w:start w:val="1"/>
      <w:numFmt w:val="decimal"/>
      <w:lvlText w:val="%1."/>
      <w:lvlJc w:val="left"/>
      <w:pPr>
        <w:tabs>
          <w:tab w:val="num" w:pos="360"/>
        </w:tabs>
        <w:ind w:left="360" w:hanging="360"/>
      </w:pPr>
    </w:lvl>
  </w:abstractNum>
  <w:abstractNum w:abstractNumId="4">
    <w:nsid w:val="2F8B23F8"/>
    <w:multiLevelType w:val="singleLevel"/>
    <w:tmpl w:val="12CEED98"/>
    <w:lvl w:ilvl="0">
      <w:start w:val="1"/>
      <w:numFmt w:val="decimal"/>
      <w:lvlText w:val="%1."/>
      <w:legacy w:legacy="1" w:legacySpace="0" w:legacyIndent="360"/>
      <w:lvlJc w:val="left"/>
      <w:pPr>
        <w:ind w:left="360" w:hanging="360"/>
      </w:pPr>
    </w:lvl>
  </w:abstractNum>
  <w:abstractNum w:abstractNumId="5">
    <w:nsid w:val="3A877D64"/>
    <w:multiLevelType w:val="singleLevel"/>
    <w:tmpl w:val="5DA6FC16"/>
    <w:lvl w:ilvl="0">
      <w:start w:val="1"/>
      <w:numFmt w:val="decimal"/>
      <w:pStyle w:val="References"/>
      <w:lvlText w:val="[%1]"/>
      <w:lvlJc w:val="left"/>
      <w:pPr>
        <w:tabs>
          <w:tab w:val="num" w:pos="360"/>
        </w:tabs>
        <w:ind w:left="360" w:hanging="360"/>
      </w:pPr>
    </w:lvl>
  </w:abstractNum>
  <w:abstractNum w:abstractNumId="6">
    <w:nsid w:val="3AAC1CFC"/>
    <w:multiLevelType w:val="singleLevel"/>
    <w:tmpl w:val="3A8EC28E"/>
    <w:lvl w:ilvl="0">
      <w:start w:val="1"/>
      <w:numFmt w:val="decimal"/>
      <w:lvlText w:val="[%1]"/>
      <w:lvlJc w:val="left"/>
      <w:pPr>
        <w:tabs>
          <w:tab w:val="num" w:pos="360"/>
        </w:tabs>
        <w:ind w:left="360" w:hanging="360"/>
      </w:pPr>
    </w:lvl>
  </w:abstractNum>
  <w:abstractNum w:abstractNumId="7">
    <w:nsid w:val="47332F9F"/>
    <w:multiLevelType w:val="singleLevel"/>
    <w:tmpl w:val="488EC81A"/>
    <w:lvl w:ilvl="0">
      <w:start w:val="1"/>
      <w:numFmt w:val="decimal"/>
      <w:lvlText w:val="%1."/>
      <w:legacy w:legacy="1" w:legacySpace="0" w:legacyIndent="360"/>
      <w:lvlJc w:val="left"/>
      <w:pPr>
        <w:ind w:left="360" w:hanging="360"/>
      </w:pPr>
    </w:lvl>
  </w:abstractNum>
  <w:abstractNum w:abstractNumId="8">
    <w:nsid w:val="4D0B59CF"/>
    <w:multiLevelType w:val="singleLevel"/>
    <w:tmpl w:val="4A4223A6"/>
    <w:lvl w:ilvl="0">
      <w:start w:val="1"/>
      <w:numFmt w:val="decimal"/>
      <w:lvlText w:val="%1."/>
      <w:legacy w:legacy="1" w:legacySpace="0" w:legacyIndent="360"/>
      <w:lvlJc w:val="left"/>
      <w:pPr>
        <w:ind w:left="360" w:hanging="360"/>
      </w:pPr>
    </w:lvl>
  </w:abstractNum>
  <w:abstractNum w:abstractNumId="9">
    <w:nsid w:val="55630736"/>
    <w:multiLevelType w:val="singleLevel"/>
    <w:tmpl w:val="0BEC9FB0"/>
    <w:lvl w:ilvl="0">
      <w:start w:val="1"/>
      <w:numFmt w:val="none"/>
      <w:lvlText w:val=""/>
      <w:legacy w:legacy="1" w:legacySpace="0" w:legacyIndent="0"/>
      <w:lvlJc w:val="left"/>
      <w:pPr>
        <w:ind w:left="288"/>
      </w:pPr>
    </w:lvl>
  </w:abstractNum>
  <w:abstractNum w:abstractNumId="10">
    <w:nsid w:val="6DC3293B"/>
    <w:multiLevelType w:val="singleLevel"/>
    <w:tmpl w:val="3A8EC28E"/>
    <w:lvl w:ilvl="0">
      <w:start w:val="1"/>
      <w:numFmt w:val="decimal"/>
      <w:lvlText w:val="[%1]"/>
      <w:lvlJc w:val="left"/>
      <w:pPr>
        <w:tabs>
          <w:tab w:val="num" w:pos="360"/>
        </w:tabs>
        <w:ind w:left="360" w:hanging="360"/>
      </w:pPr>
    </w:lvl>
  </w:abstractNum>
  <w:abstractNum w:abstractNumId="11">
    <w:nsid w:val="77E315E9"/>
    <w:multiLevelType w:val="singleLevel"/>
    <w:tmpl w:val="0BEC9FB0"/>
    <w:lvl w:ilvl="0">
      <w:start w:val="1"/>
      <w:numFmt w:val="none"/>
      <w:lvlText w:val=""/>
      <w:legacy w:legacy="1" w:legacySpace="0" w:legacyIndent="0"/>
      <w:lvlJc w:val="left"/>
      <w:pPr>
        <w:ind w:left="288"/>
      </w:pPr>
    </w:lvl>
  </w:abstractNum>
  <w:num w:numId="1">
    <w:abstractNumId w:val="0"/>
  </w:num>
  <w:num w:numId="2">
    <w:abstractNumId w:val="4"/>
  </w:num>
  <w:num w:numId="3">
    <w:abstractNumId w:val="4"/>
    <w:lvlOverride w:ilvl="0">
      <w:lvl w:ilvl="0">
        <w:start w:val="1"/>
        <w:numFmt w:val="decimal"/>
        <w:lvlText w:val="%1."/>
        <w:legacy w:legacy="1" w:legacySpace="0" w:legacyIndent="360"/>
        <w:lvlJc w:val="left"/>
        <w:pPr>
          <w:ind w:left="360" w:hanging="360"/>
        </w:pPr>
      </w:lvl>
    </w:lvlOverride>
  </w:num>
  <w:num w:numId="4">
    <w:abstractNumId w:val="4"/>
    <w:lvlOverride w:ilvl="0">
      <w:lvl w:ilvl="0">
        <w:start w:val="1"/>
        <w:numFmt w:val="decimal"/>
        <w:lvlText w:val="%1."/>
        <w:legacy w:legacy="1" w:legacySpace="0" w:legacyIndent="360"/>
        <w:lvlJc w:val="left"/>
        <w:pPr>
          <w:ind w:left="360" w:hanging="360"/>
        </w:pPr>
      </w:lvl>
    </w:lvlOverride>
  </w:num>
  <w:num w:numId="5">
    <w:abstractNumId w:val="4"/>
    <w:lvlOverride w:ilvl="0">
      <w:lvl w:ilvl="0">
        <w:start w:val="1"/>
        <w:numFmt w:val="decimal"/>
        <w:lvlText w:val="%1."/>
        <w:legacy w:legacy="1" w:legacySpace="0" w:legacyIndent="360"/>
        <w:lvlJc w:val="left"/>
        <w:pPr>
          <w:ind w:left="360" w:hanging="360"/>
        </w:pPr>
      </w:lvl>
    </w:lvlOverride>
  </w:num>
  <w:num w:numId="6">
    <w:abstractNumId w:val="7"/>
  </w:num>
  <w:num w:numId="7">
    <w:abstractNumId w:val="7"/>
    <w:lvlOverride w:ilvl="0">
      <w:lvl w:ilvl="0">
        <w:start w:val="1"/>
        <w:numFmt w:val="decimal"/>
        <w:lvlText w:val="%1."/>
        <w:legacy w:legacy="1" w:legacySpace="0" w:legacyIndent="360"/>
        <w:lvlJc w:val="left"/>
        <w:pPr>
          <w:ind w:left="360" w:hanging="360"/>
        </w:pPr>
      </w:lvl>
    </w:lvlOverride>
  </w:num>
  <w:num w:numId="8">
    <w:abstractNumId w:val="7"/>
    <w:lvlOverride w:ilvl="0">
      <w:lvl w:ilvl="0">
        <w:start w:val="1"/>
        <w:numFmt w:val="decimal"/>
        <w:lvlText w:val="%1."/>
        <w:legacy w:legacy="1" w:legacySpace="0" w:legacyIndent="360"/>
        <w:lvlJc w:val="left"/>
        <w:pPr>
          <w:ind w:left="360" w:hanging="360"/>
        </w:pPr>
      </w:lvl>
    </w:lvlOverride>
  </w:num>
  <w:num w:numId="9">
    <w:abstractNumId w:val="7"/>
    <w:lvlOverride w:ilvl="0">
      <w:lvl w:ilvl="0">
        <w:start w:val="1"/>
        <w:numFmt w:val="decimal"/>
        <w:lvlText w:val="%1."/>
        <w:legacy w:legacy="1" w:legacySpace="0" w:legacyIndent="360"/>
        <w:lvlJc w:val="left"/>
        <w:pPr>
          <w:ind w:left="360" w:hanging="360"/>
        </w:pPr>
      </w:lvl>
    </w:lvlOverride>
  </w:num>
  <w:num w:numId="10">
    <w:abstractNumId w:val="7"/>
    <w:lvlOverride w:ilvl="0">
      <w:lvl w:ilvl="0">
        <w:start w:val="1"/>
        <w:numFmt w:val="decimal"/>
        <w:lvlText w:val="%1."/>
        <w:legacy w:legacy="1" w:legacySpace="0" w:legacyIndent="360"/>
        <w:lvlJc w:val="left"/>
        <w:pPr>
          <w:ind w:left="360" w:hanging="360"/>
        </w:pPr>
      </w:lvl>
    </w:lvlOverride>
  </w:num>
  <w:num w:numId="11">
    <w:abstractNumId w:val="7"/>
    <w:lvlOverride w:ilvl="0">
      <w:lvl w:ilvl="0">
        <w:start w:val="1"/>
        <w:numFmt w:val="decimal"/>
        <w:lvlText w:val="%1."/>
        <w:legacy w:legacy="1" w:legacySpace="0" w:legacyIndent="360"/>
        <w:lvlJc w:val="left"/>
        <w:pPr>
          <w:ind w:left="360" w:hanging="360"/>
        </w:pPr>
      </w:lvl>
    </w:lvlOverride>
  </w:num>
  <w:num w:numId="12">
    <w:abstractNumId w:val="5"/>
  </w:num>
  <w:num w:numId="13">
    <w:abstractNumId w:val="1"/>
  </w:num>
  <w:num w:numId="14">
    <w:abstractNumId w:val="9"/>
  </w:num>
  <w:num w:numId="15">
    <w:abstractNumId w:val="8"/>
  </w:num>
  <w:num w:numId="16">
    <w:abstractNumId w:val="11"/>
  </w:num>
  <w:num w:numId="17">
    <w:abstractNumId w:val="3"/>
  </w:num>
  <w:num w:numId="18">
    <w:abstractNumId w:val="2"/>
  </w:num>
  <w:num w:numId="19">
    <w:abstractNumId w:val="10"/>
  </w:num>
  <w:num w:numId="20">
    <w:abstractNumId w:val="6"/>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doNotDisplayPageBoundaries/>
  <w:bordersDoNotSurroundHeader/>
  <w:bordersDoNotSurroundFooter/>
  <w:proofState w:spelling="clean" w:grammar="clean"/>
  <w:attachedTemplate r:id="rId1"/>
  <w:stylePaneFormatFilter w:val="3F01"/>
  <w:trackRevisions/>
  <w:defaultTabStop w:val="202"/>
  <w:doNotHyphenateCaps/>
  <w:drawingGridHorizontalSpacing w:val="120"/>
  <w:drawingGridVerticalSpacing w:val="120"/>
  <w:displayHorizontalDrawingGridEvery w:val="0"/>
  <w:displayVerticalDrawingGridEvery w:val="3"/>
  <w:doNotUseMarginsForDrawingGridOrigin/>
  <w:characterSpacingControl w:val="compressPunctuation"/>
  <w:hdrShapeDefaults>
    <o:shapedefaults v:ext="edit" spidmax="5122"/>
  </w:hdrShapeDefaults>
  <w:footnotePr>
    <w:footnote w:id="-1"/>
    <w:footnote w:id="0"/>
  </w:footnotePr>
  <w:endnotePr>
    <w:endnote w:id="-1"/>
    <w:endnote w:id="0"/>
  </w:endnotePr>
  <w:compat>
    <w:useFELayout/>
  </w:compat>
  <w:rsids>
    <w:rsidRoot w:val="00B037C0"/>
    <w:rsid w:val="00025DC9"/>
    <w:rsid w:val="00047DFD"/>
    <w:rsid w:val="0005495D"/>
    <w:rsid w:val="00075F14"/>
    <w:rsid w:val="000A4AED"/>
    <w:rsid w:val="000D1419"/>
    <w:rsid w:val="00105585"/>
    <w:rsid w:val="00120D5D"/>
    <w:rsid w:val="001C50B6"/>
    <w:rsid w:val="0020095A"/>
    <w:rsid w:val="00221037"/>
    <w:rsid w:val="002560F6"/>
    <w:rsid w:val="00257BD6"/>
    <w:rsid w:val="0028454F"/>
    <w:rsid w:val="002945C6"/>
    <w:rsid w:val="002B25BA"/>
    <w:rsid w:val="002D02C3"/>
    <w:rsid w:val="002D0A16"/>
    <w:rsid w:val="00316F40"/>
    <w:rsid w:val="003248D0"/>
    <w:rsid w:val="00384E35"/>
    <w:rsid w:val="003C7AC5"/>
    <w:rsid w:val="004152C2"/>
    <w:rsid w:val="00464D95"/>
    <w:rsid w:val="00480D8A"/>
    <w:rsid w:val="0049409C"/>
    <w:rsid w:val="00547961"/>
    <w:rsid w:val="005B6903"/>
    <w:rsid w:val="005C1869"/>
    <w:rsid w:val="005D5E26"/>
    <w:rsid w:val="00600D61"/>
    <w:rsid w:val="006972A1"/>
    <w:rsid w:val="006B062E"/>
    <w:rsid w:val="006F1398"/>
    <w:rsid w:val="006F4591"/>
    <w:rsid w:val="007C547E"/>
    <w:rsid w:val="007E41E1"/>
    <w:rsid w:val="00816ED8"/>
    <w:rsid w:val="00881AF5"/>
    <w:rsid w:val="008833A1"/>
    <w:rsid w:val="00915C5D"/>
    <w:rsid w:val="009224BB"/>
    <w:rsid w:val="00994EEB"/>
    <w:rsid w:val="00995E10"/>
    <w:rsid w:val="009B6D44"/>
    <w:rsid w:val="009D0EB2"/>
    <w:rsid w:val="009D518A"/>
    <w:rsid w:val="009E1A39"/>
    <w:rsid w:val="00A569E3"/>
    <w:rsid w:val="00A93B36"/>
    <w:rsid w:val="00AD2B7A"/>
    <w:rsid w:val="00AE7DE4"/>
    <w:rsid w:val="00B037C0"/>
    <w:rsid w:val="00B10220"/>
    <w:rsid w:val="00B2092A"/>
    <w:rsid w:val="00B254CE"/>
    <w:rsid w:val="00B470AA"/>
    <w:rsid w:val="00B77EF8"/>
    <w:rsid w:val="00B934D7"/>
    <w:rsid w:val="00B96C9F"/>
    <w:rsid w:val="00BC1C72"/>
    <w:rsid w:val="00BF73DC"/>
    <w:rsid w:val="00C1593A"/>
    <w:rsid w:val="00C666F0"/>
    <w:rsid w:val="00CC6E01"/>
    <w:rsid w:val="00CD1907"/>
    <w:rsid w:val="00CF2423"/>
    <w:rsid w:val="00D27458"/>
    <w:rsid w:val="00D64463"/>
    <w:rsid w:val="00D940C6"/>
    <w:rsid w:val="00DC01F4"/>
    <w:rsid w:val="00DD50B2"/>
    <w:rsid w:val="00E13F6C"/>
    <w:rsid w:val="00E151DE"/>
    <w:rsid w:val="00E22B4C"/>
    <w:rsid w:val="00E3474E"/>
    <w:rsid w:val="00E92FA0"/>
    <w:rsid w:val="00F05284"/>
    <w:rsid w:val="00F139D2"/>
    <w:rsid w:val="00F3296C"/>
    <w:rsid w:val="00F55008"/>
    <w:rsid w:val="00F61696"/>
    <w:rsid w:val="00F65772"/>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PersonName"/>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heme="minorEastAsia"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caption" w:semiHidden="1" w:unhideWhenUsed="1" w:qFormat="1"/>
    <w:lsdException w:name="Title" w:qFormat="1"/>
    <w:lsdException w:name="Subtitle" w:qFormat="1"/>
    <w:lsdException w:name="Hyperlink" w:uiPriority="7"/>
    <w:lsdException w:name="Strong" w:qFormat="1"/>
    <w:lsdException w:name="Emphasis" w:qFormat="1"/>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B934D7"/>
    <w:pPr>
      <w:autoSpaceDE w:val="0"/>
      <w:autoSpaceDN w:val="0"/>
    </w:pPr>
    <w:rPr>
      <w:lang w:eastAsia="en-US"/>
    </w:rPr>
  </w:style>
  <w:style w:type="paragraph" w:styleId="1">
    <w:name w:val="heading 1"/>
    <w:basedOn w:val="a"/>
    <w:next w:val="a"/>
    <w:qFormat/>
    <w:rsid w:val="00B934D7"/>
    <w:pPr>
      <w:keepNext/>
      <w:numPr>
        <w:numId w:val="1"/>
      </w:numPr>
      <w:spacing w:before="240" w:after="80"/>
      <w:jc w:val="center"/>
      <w:outlineLvl w:val="0"/>
    </w:pPr>
    <w:rPr>
      <w:smallCaps/>
      <w:kern w:val="28"/>
    </w:rPr>
  </w:style>
  <w:style w:type="paragraph" w:styleId="2">
    <w:name w:val="heading 2"/>
    <w:basedOn w:val="a"/>
    <w:next w:val="a"/>
    <w:qFormat/>
    <w:rsid w:val="00B934D7"/>
    <w:pPr>
      <w:keepNext/>
      <w:numPr>
        <w:ilvl w:val="1"/>
        <w:numId w:val="1"/>
      </w:numPr>
      <w:spacing w:before="120" w:after="60"/>
      <w:ind w:left="144"/>
      <w:outlineLvl w:val="1"/>
    </w:pPr>
    <w:rPr>
      <w:i/>
      <w:iCs/>
    </w:rPr>
  </w:style>
  <w:style w:type="paragraph" w:styleId="3">
    <w:name w:val="heading 3"/>
    <w:basedOn w:val="a"/>
    <w:next w:val="a"/>
    <w:qFormat/>
    <w:rsid w:val="00B934D7"/>
    <w:pPr>
      <w:keepNext/>
      <w:numPr>
        <w:ilvl w:val="2"/>
        <w:numId w:val="1"/>
      </w:numPr>
      <w:ind w:left="288"/>
      <w:outlineLvl w:val="2"/>
    </w:pPr>
    <w:rPr>
      <w:i/>
      <w:iCs/>
    </w:rPr>
  </w:style>
  <w:style w:type="paragraph" w:styleId="4">
    <w:name w:val="heading 4"/>
    <w:basedOn w:val="a"/>
    <w:next w:val="a"/>
    <w:qFormat/>
    <w:rsid w:val="00B934D7"/>
    <w:pPr>
      <w:keepNext/>
      <w:numPr>
        <w:ilvl w:val="3"/>
        <w:numId w:val="1"/>
      </w:numPr>
      <w:spacing w:before="240" w:after="60"/>
      <w:outlineLvl w:val="3"/>
    </w:pPr>
    <w:rPr>
      <w:i/>
      <w:iCs/>
      <w:sz w:val="18"/>
      <w:szCs w:val="18"/>
    </w:rPr>
  </w:style>
  <w:style w:type="paragraph" w:styleId="5">
    <w:name w:val="heading 5"/>
    <w:basedOn w:val="a"/>
    <w:next w:val="a"/>
    <w:qFormat/>
    <w:rsid w:val="00B934D7"/>
    <w:pPr>
      <w:numPr>
        <w:ilvl w:val="4"/>
        <w:numId w:val="1"/>
      </w:numPr>
      <w:spacing w:before="240" w:after="60"/>
      <w:outlineLvl w:val="4"/>
    </w:pPr>
    <w:rPr>
      <w:sz w:val="18"/>
      <w:szCs w:val="18"/>
    </w:rPr>
  </w:style>
  <w:style w:type="paragraph" w:styleId="6">
    <w:name w:val="heading 6"/>
    <w:basedOn w:val="a"/>
    <w:next w:val="a"/>
    <w:qFormat/>
    <w:rsid w:val="00B934D7"/>
    <w:pPr>
      <w:numPr>
        <w:ilvl w:val="5"/>
        <w:numId w:val="1"/>
      </w:numPr>
      <w:spacing w:before="240" w:after="60"/>
      <w:outlineLvl w:val="5"/>
    </w:pPr>
    <w:rPr>
      <w:i/>
      <w:iCs/>
      <w:sz w:val="16"/>
      <w:szCs w:val="16"/>
    </w:rPr>
  </w:style>
  <w:style w:type="paragraph" w:styleId="7">
    <w:name w:val="heading 7"/>
    <w:basedOn w:val="a"/>
    <w:next w:val="a"/>
    <w:qFormat/>
    <w:rsid w:val="00B934D7"/>
    <w:pPr>
      <w:numPr>
        <w:ilvl w:val="6"/>
        <w:numId w:val="1"/>
      </w:numPr>
      <w:spacing w:before="240" w:after="60"/>
      <w:outlineLvl w:val="6"/>
    </w:pPr>
    <w:rPr>
      <w:sz w:val="16"/>
      <w:szCs w:val="16"/>
    </w:rPr>
  </w:style>
  <w:style w:type="paragraph" w:styleId="8">
    <w:name w:val="heading 8"/>
    <w:basedOn w:val="a"/>
    <w:next w:val="a"/>
    <w:qFormat/>
    <w:rsid w:val="00B934D7"/>
    <w:pPr>
      <w:numPr>
        <w:ilvl w:val="7"/>
        <w:numId w:val="1"/>
      </w:numPr>
      <w:spacing w:before="240" w:after="60"/>
      <w:outlineLvl w:val="7"/>
    </w:pPr>
    <w:rPr>
      <w:i/>
      <w:iCs/>
      <w:sz w:val="16"/>
      <w:szCs w:val="16"/>
    </w:rPr>
  </w:style>
  <w:style w:type="paragraph" w:styleId="9">
    <w:name w:val="heading 9"/>
    <w:basedOn w:val="a"/>
    <w:next w:val="a"/>
    <w:qFormat/>
    <w:rsid w:val="00B934D7"/>
    <w:pPr>
      <w:numPr>
        <w:ilvl w:val="8"/>
        <w:numId w:val="1"/>
      </w:numPr>
      <w:spacing w:before="240" w:after="60"/>
      <w:outlineLvl w:val="8"/>
    </w:pPr>
    <w:rPr>
      <w:sz w:val="16"/>
      <w:szCs w:val="16"/>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bstract">
    <w:name w:val="Abstract"/>
    <w:basedOn w:val="a"/>
    <w:next w:val="a"/>
    <w:rsid w:val="00B934D7"/>
    <w:pPr>
      <w:spacing w:before="20"/>
      <w:ind w:firstLine="202"/>
      <w:jc w:val="both"/>
    </w:pPr>
    <w:rPr>
      <w:b/>
      <w:bCs/>
      <w:sz w:val="18"/>
      <w:szCs w:val="18"/>
    </w:rPr>
  </w:style>
  <w:style w:type="paragraph" w:customStyle="1" w:styleId="Authors">
    <w:name w:val="Authors"/>
    <w:basedOn w:val="a"/>
    <w:next w:val="a"/>
    <w:rsid w:val="00B934D7"/>
    <w:pPr>
      <w:framePr w:w="9072" w:hSpace="187" w:vSpace="187" w:wrap="notBeside" w:vAnchor="text" w:hAnchor="page" w:xAlign="center" w:y="1"/>
      <w:spacing w:after="320"/>
      <w:jc w:val="center"/>
    </w:pPr>
    <w:rPr>
      <w:sz w:val="22"/>
      <w:szCs w:val="22"/>
    </w:rPr>
  </w:style>
  <w:style w:type="character" w:customStyle="1" w:styleId="MemberType">
    <w:name w:val="MemberType"/>
    <w:basedOn w:val="a0"/>
    <w:rsid w:val="00B934D7"/>
    <w:rPr>
      <w:rFonts w:ascii="Times New Roman" w:hAnsi="Times New Roman" w:cs="Times New Roman"/>
      <w:i/>
      <w:iCs/>
      <w:sz w:val="22"/>
      <w:szCs w:val="22"/>
    </w:rPr>
  </w:style>
  <w:style w:type="paragraph" w:styleId="a3">
    <w:name w:val="Title"/>
    <w:basedOn w:val="a"/>
    <w:next w:val="a"/>
    <w:qFormat/>
    <w:rsid w:val="00B934D7"/>
    <w:pPr>
      <w:framePr w:w="9360" w:hSpace="187" w:vSpace="187" w:wrap="notBeside" w:vAnchor="text" w:hAnchor="page" w:xAlign="center" w:y="1" w:anchorLock="1"/>
      <w:spacing w:before="360"/>
      <w:jc w:val="center"/>
    </w:pPr>
    <w:rPr>
      <w:b/>
      <w:kern w:val="28"/>
      <w:sz w:val="32"/>
      <w:szCs w:val="48"/>
    </w:rPr>
  </w:style>
  <w:style w:type="paragraph" w:styleId="a4">
    <w:name w:val="footnote text"/>
    <w:basedOn w:val="a"/>
    <w:semiHidden/>
    <w:rsid w:val="00B934D7"/>
    <w:pPr>
      <w:ind w:firstLine="202"/>
      <w:jc w:val="both"/>
    </w:pPr>
    <w:rPr>
      <w:sz w:val="16"/>
      <w:szCs w:val="16"/>
    </w:rPr>
  </w:style>
  <w:style w:type="paragraph" w:customStyle="1" w:styleId="References">
    <w:name w:val="References"/>
    <w:basedOn w:val="a"/>
    <w:rsid w:val="00B934D7"/>
    <w:pPr>
      <w:numPr>
        <w:numId w:val="12"/>
      </w:numPr>
      <w:jc w:val="both"/>
    </w:pPr>
    <w:rPr>
      <w:sz w:val="16"/>
      <w:szCs w:val="16"/>
    </w:rPr>
  </w:style>
  <w:style w:type="paragraph" w:customStyle="1" w:styleId="IndexTerms">
    <w:name w:val="IndexTerms"/>
    <w:basedOn w:val="a"/>
    <w:next w:val="a"/>
    <w:rsid w:val="00B934D7"/>
    <w:pPr>
      <w:ind w:firstLine="202"/>
      <w:jc w:val="both"/>
    </w:pPr>
    <w:rPr>
      <w:b/>
      <w:bCs/>
      <w:sz w:val="18"/>
      <w:szCs w:val="18"/>
    </w:rPr>
  </w:style>
  <w:style w:type="character" w:styleId="a5">
    <w:name w:val="footnote reference"/>
    <w:basedOn w:val="a0"/>
    <w:semiHidden/>
    <w:rsid w:val="00B934D7"/>
    <w:rPr>
      <w:vertAlign w:val="superscript"/>
    </w:rPr>
  </w:style>
  <w:style w:type="paragraph" w:styleId="a6">
    <w:name w:val="footer"/>
    <w:basedOn w:val="a"/>
    <w:rsid w:val="00B934D7"/>
    <w:pPr>
      <w:tabs>
        <w:tab w:val="center" w:pos="4320"/>
        <w:tab w:val="right" w:pos="8640"/>
      </w:tabs>
    </w:pPr>
  </w:style>
  <w:style w:type="paragraph" w:customStyle="1" w:styleId="Text">
    <w:name w:val="Text"/>
    <w:basedOn w:val="a"/>
    <w:rsid w:val="00B934D7"/>
    <w:pPr>
      <w:widowControl w:val="0"/>
      <w:spacing w:line="252" w:lineRule="auto"/>
      <w:ind w:firstLine="202"/>
      <w:jc w:val="both"/>
    </w:pPr>
  </w:style>
  <w:style w:type="paragraph" w:customStyle="1" w:styleId="FigureCaption">
    <w:name w:val="Figure Caption"/>
    <w:basedOn w:val="a"/>
    <w:rsid w:val="00B934D7"/>
    <w:pPr>
      <w:jc w:val="both"/>
    </w:pPr>
    <w:rPr>
      <w:sz w:val="16"/>
      <w:szCs w:val="16"/>
    </w:rPr>
  </w:style>
  <w:style w:type="paragraph" w:customStyle="1" w:styleId="TableTitle">
    <w:name w:val="Table Title"/>
    <w:basedOn w:val="a"/>
    <w:rsid w:val="00B934D7"/>
    <w:pPr>
      <w:jc w:val="center"/>
    </w:pPr>
    <w:rPr>
      <w:smallCaps/>
      <w:sz w:val="16"/>
      <w:szCs w:val="16"/>
    </w:rPr>
  </w:style>
  <w:style w:type="paragraph" w:customStyle="1" w:styleId="ReferenceHead">
    <w:name w:val="Reference Head"/>
    <w:basedOn w:val="1"/>
    <w:rsid w:val="00B934D7"/>
    <w:pPr>
      <w:numPr>
        <w:numId w:val="0"/>
      </w:numPr>
    </w:pPr>
  </w:style>
  <w:style w:type="paragraph" w:styleId="a7">
    <w:name w:val="header"/>
    <w:basedOn w:val="a"/>
    <w:rsid w:val="00B934D7"/>
    <w:pPr>
      <w:tabs>
        <w:tab w:val="center" w:pos="4320"/>
        <w:tab w:val="right" w:pos="8640"/>
      </w:tabs>
    </w:pPr>
  </w:style>
  <w:style w:type="paragraph" w:customStyle="1" w:styleId="Equation">
    <w:name w:val="Equation"/>
    <w:basedOn w:val="a"/>
    <w:next w:val="a"/>
    <w:rsid w:val="00B934D7"/>
    <w:pPr>
      <w:widowControl w:val="0"/>
      <w:tabs>
        <w:tab w:val="right" w:pos="4810"/>
      </w:tabs>
      <w:spacing w:line="252" w:lineRule="auto"/>
      <w:jc w:val="both"/>
    </w:pPr>
  </w:style>
  <w:style w:type="character" w:styleId="a8">
    <w:name w:val="Hyperlink"/>
    <w:basedOn w:val="a0"/>
    <w:uiPriority w:val="7"/>
    <w:rsid w:val="00B934D7"/>
    <w:rPr>
      <w:color w:val="0000FF"/>
      <w:u w:val="single"/>
    </w:rPr>
  </w:style>
  <w:style w:type="character" w:styleId="a9">
    <w:name w:val="FollowedHyperlink"/>
    <w:basedOn w:val="a0"/>
    <w:rsid w:val="00B934D7"/>
    <w:rPr>
      <w:color w:val="800080"/>
      <w:u w:val="single"/>
    </w:rPr>
  </w:style>
  <w:style w:type="paragraph" w:styleId="aa">
    <w:name w:val="Body Text Indent"/>
    <w:basedOn w:val="a"/>
    <w:rsid w:val="00B934D7"/>
    <w:pPr>
      <w:ind w:left="630" w:hanging="630"/>
    </w:pPr>
    <w:rPr>
      <w:szCs w:val="24"/>
    </w:rPr>
  </w:style>
  <w:style w:type="paragraph" w:customStyle="1" w:styleId="DefaultParagraphFont1">
    <w:name w:val="Default Paragraph Font1"/>
    <w:next w:val="a"/>
    <w:rsid w:val="00B934D7"/>
    <w:pPr>
      <w:overflowPunct w:val="0"/>
      <w:autoSpaceDE w:val="0"/>
      <w:autoSpaceDN w:val="0"/>
      <w:adjustRightInd w:val="0"/>
      <w:textAlignment w:val="baseline"/>
    </w:pPr>
    <w:rPr>
      <w:rFonts w:ascii="Times" w:eastAsia="PMingLiU" w:hAnsi="Times"/>
      <w:lang w:eastAsia="zh-TW"/>
    </w:rPr>
  </w:style>
  <w:style w:type="paragraph" w:customStyle="1" w:styleId="abs-title">
    <w:name w:val="abs-title"/>
    <w:basedOn w:val="DefaultParagraphFont1"/>
    <w:rsid w:val="00B934D7"/>
    <w:pPr>
      <w:ind w:firstLine="14"/>
      <w:jc w:val="both"/>
    </w:pPr>
    <w:rPr>
      <w:b/>
      <w:bCs/>
      <w:i/>
      <w:iCs/>
      <w:sz w:val="18"/>
    </w:rPr>
  </w:style>
  <w:style w:type="paragraph" w:customStyle="1" w:styleId="body-text">
    <w:name w:val="body-text"/>
    <w:rsid w:val="00B934D7"/>
    <w:pPr>
      <w:ind w:firstLine="230"/>
      <w:jc w:val="both"/>
    </w:pPr>
    <w:rPr>
      <w:rFonts w:ascii="Times" w:hAnsi="Times"/>
      <w:color w:val="000000"/>
      <w:lang w:eastAsia="en-US"/>
    </w:rPr>
  </w:style>
  <w:style w:type="paragraph" w:customStyle="1" w:styleId="table-figure-caption">
    <w:name w:val="table-figure-caption"/>
    <w:basedOn w:val="body-text"/>
    <w:rsid w:val="00B934D7"/>
    <w:pPr>
      <w:spacing w:before="60" w:after="120"/>
      <w:ind w:firstLine="0"/>
      <w:jc w:val="center"/>
    </w:pPr>
    <w:rPr>
      <w:sz w:val="18"/>
    </w:rPr>
  </w:style>
  <w:style w:type="paragraph" w:customStyle="1" w:styleId="footnote">
    <w:name w:val="footnote"/>
    <w:basedOn w:val="a4"/>
    <w:rsid w:val="00B934D7"/>
    <w:pPr>
      <w:overflowPunct w:val="0"/>
      <w:adjustRightInd w:val="0"/>
      <w:ind w:firstLine="346"/>
      <w:jc w:val="left"/>
      <w:textAlignment w:val="baseline"/>
    </w:pPr>
    <w:rPr>
      <w:rFonts w:ascii="Times" w:eastAsia="PMingLiU" w:hAnsi="Times"/>
      <w:szCs w:val="20"/>
      <w:lang w:val="en-AU" w:eastAsia="zh-TW"/>
    </w:rPr>
  </w:style>
  <w:style w:type="paragraph" w:customStyle="1" w:styleId="subsection-title">
    <w:name w:val="subsection-title"/>
    <w:basedOn w:val="2"/>
    <w:rsid w:val="00B934D7"/>
    <w:pPr>
      <w:numPr>
        <w:ilvl w:val="0"/>
        <w:numId w:val="0"/>
      </w:numPr>
      <w:overflowPunct w:val="0"/>
      <w:adjustRightInd w:val="0"/>
      <w:spacing w:before="60"/>
      <w:ind w:firstLine="43"/>
      <w:textAlignment w:val="baseline"/>
    </w:pPr>
    <w:rPr>
      <w:rFonts w:ascii="Times" w:eastAsia="PMingLiU" w:hAnsi="Times"/>
      <w:b/>
      <w:bCs/>
      <w:szCs w:val="24"/>
      <w:lang w:eastAsia="zh-TW"/>
    </w:rPr>
  </w:style>
  <w:style w:type="paragraph" w:styleId="ab">
    <w:name w:val="Balloon Text"/>
    <w:basedOn w:val="a"/>
    <w:link w:val="Char"/>
    <w:rsid w:val="00B037C0"/>
    <w:rPr>
      <w:sz w:val="18"/>
      <w:szCs w:val="18"/>
    </w:rPr>
  </w:style>
  <w:style w:type="character" w:customStyle="1" w:styleId="Char">
    <w:name w:val="批注框文本 Char"/>
    <w:basedOn w:val="a0"/>
    <w:link w:val="ab"/>
    <w:rsid w:val="00B037C0"/>
    <w:rPr>
      <w:sz w:val="18"/>
      <w:szCs w:val="18"/>
      <w:lang w:eastAsia="en-US"/>
    </w:rPr>
  </w:style>
  <w:style w:type="paragraph" w:styleId="ac">
    <w:name w:val="No Spacing"/>
    <w:aliases w:val="图表"/>
    <w:uiPriority w:val="1"/>
    <w:qFormat/>
    <w:rsid w:val="00B037C0"/>
    <w:pPr>
      <w:widowControl w:val="0"/>
      <w:jc w:val="center"/>
    </w:pPr>
    <w:rPr>
      <w:rFonts w:cstheme="minorBidi"/>
      <w:kern w:val="2"/>
      <w:sz w:val="16"/>
      <w:szCs w:val="22"/>
    </w:rPr>
  </w:style>
  <w:style w:type="paragraph" w:styleId="ad">
    <w:name w:val="List Paragraph"/>
    <w:basedOn w:val="a"/>
    <w:link w:val="Char0"/>
    <w:uiPriority w:val="34"/>
    <w:qFormat/>
    <w:rsid w:val="00BC1C72"/>
    <w:pPr>
      <w:widowControl w:val="0"/>
      <w:autoSpaceDE/>
      <w:autoSpaceDN/>
      <w:ind w:firstLineChars="200" w:firstLine="420"/>
      <w:jc w:val="both"/>
    </w:pPr>
    <w:rPr>
      <w:rFonts w:eastAsia="宋体"/>
      <w:kern w:val="2"/>
      <w:sz w:val="24"/>
      <w:szCs w:val="22"/>
      <w:lang w:eastAsia="zh-CN"/>
    </w:rPr>
  </w:style>
  <w:style w:type="table" w:styleId="ae">
    <w:name w:val="Table Grid"/>
    <w:basedOn w:val="a1"/>
    <w:uiPriority w:val="59"/>
    <w:rsid w:val="00BC1C72"/>
    <w:rPr>
      <w:rFonts w:eastAsia="宋体"/>
      <w:kern w:val="2"/>
      <w:sz w:val="24"/>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Char0">
    <w:name w:val="列出段落 Char"/>
    <w:basedOn w:val="a0"/>
    <w:link w:val="ad"/>
    <w:uiPriority w:val="34"/>
    <w:rsid w:val="00BC1C72"/>
    <w:rPr>
      <w:rFonts w:eastAsia="宋体"/>
      <w:kern w:val="2"/>
      <w:sz w:val="24"/>
      <w:szCs w:val="22"/>
    </w:rPr>
  </w:style>
  <w:style w:type="paragraph" w:customStyle="1" w:styleId="EndNoteBibliography">
    <w:name w:val="EndNote Bibliography"/>
    <w:basedOn w:val="a"/>
    <w:link w:val="EndNoteBibliographyChar"/>
    <w:rsid w:val="0020095A"/>
    <w:pPr>
      <w:ind w:firstLineChars="150" w:firstLine="150"/>
      <w:jc w:val="both"/>
    </w:pPr>
    <w:rPr>
      <w:rFonts w:eastAsia="宋体"/>
      <w:noProof/>
      <w:kern w:val="2"/>
      <w:sz w:val="24"/>
      <w:szCs w:val="22"/>
    </w:rPr>
  </w:style>
  <w:style w:type="character" w:customStyle="1" w:styleId="EndNoteBibliographyChar">
    <w:name w:val="EndNote Bibliography Char"/>
    <w:basedOn w:val="Char0"/>
    <w:link w:val="EndNoteBibliography"/>
    <w:rsid w:val="0020095A"/>
    <w:rPr>
      <w:rFonts w:eastAsia="宋体"/>
      <w:noProof/>
      <w:kern w:val="2"/>
      <w:sz w:val="24"/>
      <w:szCs w:val="22"/>
      <w:lang w:eastAsia="en-US"/>
    </w:rPr>
  </w:style>
  <w:style w:type="paragraph" w:styleId="af">
    <w:name w:val="Revision"/>
    <w:hidden/>
    <w:uiPriority w:val="99"/>
    <w:semiHidden/>
    <w:rsid w:val="009D0EB2"/>
    <w:rPr>
      <w:lang w:eastAsia="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heme="minorEastAsia"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caption" w:semiHidden="1" w:unhideWhenUsed="1" w:qFormat="1"/>
    <w:lsdException w:name="Title" w:qFormat="1"/>
    <w:lsdException w:name="Subtitle" w:qFormat="1"/>
    <w:lsdException w:name="Strong" w:qFormat="1"/>
    <w:lsdException w:name="Emphasis" w:qFormat="1"/>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pPr>
      <w:autoSpaceDE w:val="0"/>
      <w:autoSpaceDN w:val="0"/>
    </w:pPr>
    <w:rPr>
      <w:lang w:eastAsia="en-US"/>
    </w:rPr>
  </w:style>
  <w:style w:type="paragraph" w:styleId="1">
    <w:name w:val="heading 1"/>
    <w:basedOn w:val="a"/>
    <w:next w:val="a"/>
    <w:qFormat/>
    <w:pPr>
      <w:keepNext/>
      <w:numPr>
        <w:numId w:val="1"/>
      </w:numPr>
      <w:spacing w:before="240" w:after="80"/>
      <w:jc w:val="center"/>
      <w:outlineLvl w:val="0"/>
    </w:pPr>
    <w:rPr>
      <w:smallCaps/>
      <w:kern w:val="28"/>
    </w:rPr>
  </w:style>
  <w:style w:type="paragraph" w:styleId="2">
    <w:name w:val="heading 2"/>
    <w:basedOn w:val="a"/>
    <w:next w:val="a"/>
    <w:qFormat/>
    <w:pPr>
      <w:keepNext/>
      <w:numPr>
        <w:ilvl w:val="1"/>
        <w:numId w:val="1"/>
      </w:numPr>
      <w:spacing w:before="120" w:after="60"/>
      <w:ind w:left="144"/>
      <w:outlineLvl w:val="1"/>
    </w:pPr>
    <w:rPr>
      <w:i/>
      <w:iCs/>
    </w:rPr>
  </w:style>
  <w:style w:type="paragraph" w:styleId="3">
    <w:name w:val="heading 3"/>
    <w:basedOn w:val="a"/>
    <w:next w:val="a"/>
    <w:qFormat/>
    <w:pPr>
      <w:keepNext/>
      <w:numPr>
        <w:ilvl w:val="2"/>
        <w:numId w:val="1"/>
      </w:numPr>
      <w:ind w:left="288"/>
      <w:outlineLvl w:val="2"/>
    </w:pPr>
    <w:rPr>
      <w:i/>
      <w:iCs/>
    </w:rPr>
  </w:style>
  <w:style w:type="paragraph" w:styleId="4">
    <w:name w:val="heading 4"/>
    <w:basedOn w:val="a"/>
    <w:next w:val="a"/>
    <w:qFormat/>
    <w:pPr>
      <w:keepNext/>
      <w:numPr>
        <w:ilvl w:val="3"/>
        <w:numId w:val="1"/>
      </w:numPr>
      <w:spacing w:before="240" w:after="60"/>
      <w:outlineLvl w:val="3"/>
    </w:pPr>
    <w:rPr>
      <w:i/>
      <w:iCs/>
      <w:sz w:val="18"/>
      <w:szCs w:val="18"/>
    </w:rPr>
  </w:style>
  <w:style w:type="paragraph" w:styleId="5">
    <w:name w:val="heading 5"/>
    <w:basedOn w:val="a"/>
    <w:next w:val="a"/>
    <w:qFormat/>
    <w:pPr>
      <w:numPr>
        <w:ilvl w:val="4"/>
        <w:numId w:val="1"/>
      </w:numPr>
      <w:spacing w:before="240" w:after="60"/>
      <w:outlineLvl w:val="4"/>
    </w:pPr>
    <w:rPr>
      <w:sz w:val="18"/>
      <w:szCs w:val="18"/>
    </w:rPr>
  </w:style>
  <w:style w:type="paragraph" w:styleId="6">
    <w:name w:val="heading 6"/>
    <w:basedOn w:val="a"/>
    <w:next w:val="a"/>
    <w:qFormat/>
    <w:pPr>
      <w:numPr>
        <w:ilvl w:val="5"/>
        <w:numId w:val="1"/>
      </w:numPr>
      <w:spacing w:before="240" w:after="60"/>
      <w:outlineLvl w:val="5"/>
    </w:pPr>
    <w:rPr>
      <w:i/>
      <w:iCs/>
      <w:sz w:val="16"/>
      <w:szCs w:val="16"/>
    </w:rPr>
  </w:style>
  <w:style w:type="paragraph" w:styleId="7">
    <w:name w:val="heading 7"/>
    <w:basedOn w:val="a"/>
    <w:next w:val="a"/>
    <w:qFormat/>
    <w:pPr>
      <w:numPr>
        <w:ilvl w:val="6"/>
        <w:numId w:val="1"/>
      </w:numPr>
      <w:spacing w:before="240" w:after="60"/>
      <w:outlineLvl w:val="6"/>
    </w:pPr>
    <w:rPr>
      <w:sz w:val="16"/>
      <w:szCs w:val="16"/>
    </w:rPr>
  </w:style>
  <w:style w:type="paragraph" w:styleId="8">
    <w:name w:val="heading 8"/>
    <w:basedOn w:val="a"/>
    <w:next w:val="a"/>
    <w:qFormat/>
    <w:pPr>
      <w:numPr>
        <w:ilvl w:val="7"/>
        <w:numId w:val="1"/>
      </w:numPr>
      <w:spacing w:before="240" w:after="60"/>
      <w:outlineLvl w:val="7"/>
    </w:pPr>
    <w:rPr>
      <w:i/>
      <w:iCs/>
      <w:sz w:val="16"/>
      <w:szCs w:val="16"/>
    </w:rPr>
  </w:style>
  <w:style w:type="paragraph" w:styleId="9">
    <w:name w:val="heading 9"/>
    <w:basedOn w:val="a"/>
    <w:next w:val="a"/>
    <w:qFormat/>
    <w:pPr>
      <w:numPr>
        <w:ilvl w:val="8"/>
        <w:numId w:val="1"/>
      </w:numPr>
      <w:spacing w:before="240" w:after="60"/>
      <w:outlineLvl w:val="8"/>
    </w:pPr>
    <w:rPr>
      <w:sz w:val="16"/>
      <w:szCs w:val="1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bstract">
    <w:name w:val="Abstract"/>
    <w:basedOn w:val="a"/>
    <w:next w:val="a"/>
    <w:pPr>
      <w:spacing w:before="20"/>
      <w:ind w:firstLine="202"/>
      <w:jc w:val="both"/>
    </w:pPr>
    <w:rPr>
      <w:b/>
      <w:bCs/>
      <w:sz w:val="18"/>
      <w:szCs w:val="18"/>
    </w:rPr>
  </w:style>
  <w:style w:type="paragraph" w:customStyle="1" w:styleId="Authors">
    <w:name w:val="Authors"/>
    <w:basedOn w:val="a"/>
    <w:next w:val="a"/>
    <w:pPr>
      <w:framePr w:w="9072" w:hSpace="187" w:vSpace="187" w:wrap="notBeside" w:vAnchor="text" w:hAnchor="page" w:xAlign="center" w:y="1"/>
      <w:spacing w:after="320"/>
      <w:jc w:val="center"/>
    </w:pPr>
    <w:rPr>
      <w:sz w:val="22"/>
      <w:szCs w:val="22"/>
    </w:rPr>
  </w:style>
  <w:style w:type="character" w:customStyle="1" w:styleId="MemberType">
    <w:name w:val="MemberType"/>
    <w:basedOn w:val="a0"/>
    <w:rPr>
      <w:rFonts w:ascii="Times New Roman" w:hAnsi="Times New Roman" w:cs="Times New Roman"/>
      <w:i/>
      <w:iCs/>
      <w:sz w:val="22"/>
      <w:szCs w:val="22"/>
    </w:rPr>
  </w:style>
  <w:style w:type="paragraph" w:styleId="a3">
    <w:name w:val="Title"/>
    <w:basedOn w:val="a"/>
    <w:next w:val="a"/>
    <w:qFormat/>
    <w:pPr>
      <w:framePr w:w="9360" w:hSpace="187" w:vSpace="187" w:wrap="notBeside" w:vAnchor="text" w:hAnchor="page" w:xAlign="center" w:y="1" w:anchorLock="1"/>
      <w:spacing w:before="360"/>
      <w:jc w:val="center"/>
    </w:pPr>
    <w:rPr>
      <w:b/>
      <w:kern w:val="28"/>
      <w:sz w:val="32"/>
      <w:szCs w:val="48"/>
    </w:rPr>
  </w:style>
  <w:style w:type="paragraph" w:styleId="a4">
    <w:name w:val="footnote text"/>
    <w:basedOn w:val="a"/>
    <w:semiHidden/>
    <w:pPr>
      <w:ind w:firstLine="202"/>
      <w:jc w:val="both"/>
    </w:pPr>
    <w:rPr>
      <w:sz w:val="16"/>
      <w:szCs w:val="16"/>
    </w:rPr>
  </w:style>
  <w:style w:type="paragraph" w:customStyle="1" w:styleId="References">
    <w:name w:val="References"/>
    <w:basedOn w:val="a"/>
    <w:pPr>
      <w:numPr>
        <w:numId w:val="12"/>
      </w:numPr>
      <w:jc w:val="both"/>
    </w:pPr>
    <w:rPr>
      <w:sz w:val="16"/>
      <w:szCs w:val="16"/>
    </w:rPr>
  </w:style>
  <w:style w:type="paragraph" w:customStyle="1" w:styleId="IndexTerms">
    <w:name w:val="IndexTerms"/>
    <w:basedOn w:val="a"/>
    <w:next w:val="a"/>
    <w:pPr>
      <w:ind w:firstLine="202"/>
      <w:jc w:val="both"/>
    </w:pPr>
    <w:rPr>
      <w:b/>
      <w:bCs/>
      <w:sz w:val="18"/>
      <w:szCs w:val="18"/>
    </w:rPr>
  </w:style>
  <w:style w:type="character" w:styleId="a5">
    <w:name w:val="footnote reference"/>
    <w:basedOn w:val="a0"/>
    <w:semiHidden/>
    <w:rPr>
      <w:vertAlign w:val="superscript"/>
    </w:rPr>
  </w:style>
  <w:style w:type="paragraph" w:styleId="a6">
    <w:name w:val="footer"/>
    <w:basedOn w:val="a"/>
    <w:pPr>
      <w:tabs>
        <w:tab w:val="center" w:pos="4320"/>
        <w:tab w:val="right" w:pos="8640"/>
      </w:tabs>
    </w:pPr>
  </w:style>
  <w:style w:type="paragraph" w:customStyle="1" w:styleId="Text">
    <w:name w:val="Text"/>
    <w:basedOn w:val="a"/>
    <w:pPr>
      <w:widowControl w:val="0"/>
      <w:spacing w:line="252" w:lineRule="auto"/>
      <w:ind w:firstLine="202"/>
      <w:jc w:val="both"/>
    </w:pPr>
  </w:style>
  <w:style w:type="paragraph" w:customStyle="1" w:styleId="FigureCaption">
    <w:name w:val="Figure Caption"/>
    <w:basedOn w:val="a"/>
    <w:pPr>
      <w:jc w:val="both"/>
    </w:pPr>
    <w:rPr>
      <w:sz w:val="16"/>
      <w:szCs w:val="16"/>
    </w:rPr>
  </w:style>
  <w:style w:type="paragraph" w:customStyle="1" w:styleId="TableTitle">
    <w:name w:val="Table Title"/>
    <w:basedOn w:val="a"/>
    <w:pPr>
      <w:jc w:val="center"/>
    </w:pPr>
    <w:rPr>
      <w:smallCaps/>
      <w:sz w:val="16"/>
      <w:szCs w:val="16"/>
    </w:rPr>
  </w:style>
  <w:style w:type="paragraph" w:customStyle="1" w:styleId="ReferenceHead">
    <w:name w:val="Reference Head"/>
    <w:basedOn w:val="1"/>
    <w:pPr>
      <w:numPr>
        <w:numId w:val="0"/>
      </w:numPr>
    </w:pPr>
  </w:style>
  <w:style w:type="paragraph" w:styleId="a7">
    <w:name w:val="header"/>
    <w:basedOn w:val="a"/>
    <w:pPr>
      <w:tabs>
        <w:tab w:val="center" w:pos="4320"/>
        <w:tab w:val="right" w:pos="8640"/>
      </w:tabs>
    </w:pPr>
  </w:style>
  <w:style w:type="paragraph" w:customStyle="1" w:styleId="Equation">
    <w:name w:val="Equation"/>
    <w:basedOn w:val="a"/>
    <w:next w:val="a"/>
    <w:pPr>
      <w:widowControl w:val="0"/>
      <w:tabs>
        <w:tab w:val="right" w:pos="4810"/>
      </w:tabs>
      <w:spacing w:line="252" w:lineRule="auto"/>
      <w:jc w:val="both"/>
    </w:pPr>
  </w:style>
  <w:style w:type="character" w:styleId="a8">
    <w:name w:val="Hyperlink"/>
    <w:basedOn w:val="a0"/>
    <w:rPr>
      <w:color w:val="0000FF"/>
      <w:u w:val="single"/>
    </w:rPr>
  </w:style>
  <w:style w:type="character" w:styleId="a9">
    <w:name w:val="FollowedHyperlink"/>
    <w:basedOn w:val="a0"/>
    <w:rPr>
      <w:color w:val="800080"/>
      <w:u w:val="single"/>
    </w:rPr>
  </w:style>
  <w:style w:type="paragraph" w:styleId="aa">
    <w:name w:val="Body Text Indent"/>
    <w:basedOn w:val="a"/>
    <w:pPr>
      <w:ind w:left="630" w:hanging="630"/>
    </w:pPr>
    <w:rPr>
      <w:szCs w:val="24"/>
    </w:rPr>
  </w:style>
  <w:style w:type="paragraph" w:customStyle="1" w:styleId="DefaultParagraphFont1">
    <w:name w:val="Default Paragraph Font1"/>
    <w:next w:val="a"/>
    <w:pPr>
      <w:overflowPunct w:val="0"/>
      <w:autoSpaceDE w:val="0"/>
      <w:autoSpaceDN w:val="0"/>
      <w:adjustRightInd w:val="0"/>
      <w:textAlignment w:val="baseline"/>
    </w:pPr>
    <w:rPr>
      <w:rFonts w:ascii="Times" w:eastAsia="PMingLiU" w:hAnsi="Times"/>
      <w:lang w:eastAsia="zh-TW"/>
    </w:rPr>
  </w:style>
  <w:style w:type="paragraph" w:customStyle="1" w:styleId="abs-title">
    <w:name w:val="abs-title"/>
    <w:basedOn w:val="DefaultParagraphFont1"/>
    <w:pPr>
      <w:ind w:firstLine="14"/>
      <w:jc w:val="both"/>
    </w:pPr>
    <w:rPr>
      <w:b/>
      <w:bCs/>
      <w:i/>
      <w:iCs/>
      <w:sz w:val="18"/>
    </w:rPr>
  </w:style>
  <w:style w:type="paragraph" w:customStyle="1" w:styleId="body-text">
    <w:name w:val="body-text"/>
    <w:pPr>
      <w:ind w:firstLine="230"/>
      <w:jc w:val="both"/>
    </w:pPr>
    <w:rPr>
      <w:rFonts w:ascii="Times" w:hAnsi="Times"/>
      <w:color w:val="000000"/>
      <w:lang w:eastAsia="en-US"/>
    </w:rPr>
  </w:style>
  <w:style w:type="paragraph" w:customStyle="1" w:styleId="table-figure-caption">
    <w:name w:val="table-figure-caption"/>
    <w:basedOn w:val="body-text"/>
    <w:pPr>
      <w:spacing w:before="60" w:after="120"/>
      <w:ind w:firstLine="0"/>
      <w:jc w:val="center"/>
    </w:pPr>
    <w:rPr>
      <w:sz w:val="18"/>
    </w:rPr>
  </w:style>
  <w:style w:type="paragraph" w:customStyle="1" w:styleId="footnote">
    <w:name w:val="footnote"/>
    <w:basedOn w:val="a4"/>
    <w:pPr>
      <w:overflowPunct w:val="0"/>
      <w:adjustRightInd w:val="0"/>
      <w:ind w:firstLine="346"/>
      <w:jc w:val="left"/>
      <w:textAlignment w:val="baseline"/>
    </w:pPr>
    <w:rPr>
      <w:rFonts w:ascii="Times" w:eastAsia="PMingLiU" w:hAnsi="Times"/>
      <w:szCs w:val="20"/>
      <w:lang w:val="en-AU" w:eastAsia="zh-TW"/>
    </w:rPr>
  </w:style>
  <w:style w:type="paragraph" w:customStyle="1" w:styleId="subsection-title">
    <w:name w:val="subsection-title"/>
    <w:basedOn w:val="2"/>
    <w:pPr>
      <w:numPr>
        <w:ilvl w:val="0"/>
        <w:numId w:val="0"/>
      </w:numPr>
      <w:overflowPunct w:val="0"/>
      <w:adjustRightInd w:val="0"/>
      <w:spacing w:before="60"/>
      <w:ind w:firstLine="43"/>
      <w:textAlignment w:val="baseline"/>
    </w:pPr>
    <w:rPr>
      <w:rFonts w:ascii="Times" w:eastAsia="PMingLiU" w:hAnsi="Times"/>
      <w:b/>
      <w:bCs/>
      <w:szCs w:val="24"/>
      <w:lang w:eastAsia="zh-TW"/>
    </w:rPr>
  </w:style>
  <w:style w:type="paragraph" w:styleId="ab">
    <w:name w:val="Balloon Text"/>
    <w:basedOn w:val="a"/>
    <w:link w:val="Char"/>
    <w:rsid w:val="00B037C0"/>
    <w:rPr>
      <w:sz w:val="18"/>
      <w:szCs w:val="18"/>
    </w:rPr>
  </w:style>
  <w:style w:type="character" w:customStyle="1" w:styleId="Char">
    <w:name w:val="批注框文本 Char"/>
    <w:basedOn w:val="a0"/>
    <w:link w:val="ab"/>
    <w:rsid w:val="00B037C0"/>
    <w:rPr>
      <w:sz w:val="18"/>
      <w:szCs w:val="18"/>
      <w:lang w:eastAsia="en-US"/>
    </w:rPr>
  </w:style>
  <w:style w:type="paragraph" w:styleId="ac">
    <w:name w:val="No Spacing"/>
    <w:aliases w:val="图表"/>
    <w:uiPriority w:val="1"/>
    <w:qFormat/>
    <w:rsid w:val="00B037C0"/>
    <w:pPr>
      <w:widowControl w:val="0"/>
      <w:jc w:val="center"/>
    </w:pPr>
    <w:rPr>
      <w:rFonts w:cstheme="minorBidi"/>
      <w:kern w:val="2"/>
      <w:sz w:val="16"/>
      <w:szCs w:val="22"/>
    </w:rPr>
  </w:style>
  <w:style w:type="paragraph" w:styleId="ad">
    <w:name w:val="List Paragraph"/>
    <w:basedOn w:val="a"/>
    <w:link w:val="Char0"/>
    <w:uiPriority w:val="34"/>
    <w:qFormat/>
    <w:rsid w:val="00BC1C72"/>
    <w:pPr>
      <w:widowControl w:val="0"/>
      <w:autoSpaceDE/>
      <w:autoSpaceDN/>
      <w:ind w:firstLineChars="200" w:firstLine="420"/>
      <w:jc w:val="both"/>
    </w:pPr>
    <w:rPr>
      <w:rFonts w:eastAsia="宋体"/>
      <w:kern w:val="2"/>
      <w:sz w:val="24"/>
      <w:szCs w:val="22"/>
      <w:lang w:eastAsia="zh-CN"/>
    </w:rPr>
  </w:style>
  <w:style w:type="table" w:styleId="ae">
    <w:name w:val="Table Grid"/>
    <w:basedOn w:val="a1"/>
    <w:uiPriority w:val="59"/>
    <w:rsid w:val="00BC1C72"/>
    <w:rPr>
      <w:rFonts w:eastAsia="宋体"/>
      <w:kern w:val="2"/>
      <w:sz w:val="24"/>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har0">
    <w:name w:val="列出段落 Char"/>
    <w:basedOn w:val="a0"/>
    <w:link w:val="ad"/>
    <w:uiPriority w:val="34"/>
    <w:rsid w:val="00BC1C72"/>
    <w:rPr>
      <w:rFonts w:eastAsia="宋体"/>
      <w:kern w:val="2"/>
      <w:sz w:val="24"/>
      <w:szCs w:val="22"/>
    </w:rPr>
  </w:style>
  <w:style w:type="paragraph" w:customStyle="1" w:styleId="EndNoteBibliography">
    <w:name w:val="EndNote Bibliography"/>
    <w:basedOn w:val="a"/>
    <w:link w:val="EndNoteBibliographyChar"/>
    <w:rsid w:val="0020095A"/>
    <w:pPr>
      <w:ind w:firstLineChars="150" w:firstLine="150"/>
      <w:jc w:val="both"/>
    </w:pPr>
    <w:rPr>
      <w:rFonts w:eastAsia="宋体"/>
      <w:noProof/>
      <w:kern w:val="2"/>
      <w:sz w:val="24"/>
      <w:szCs w:val="22"/>
    </w:rPr>
  </w:style>
  <w:style w:type="character" w:customStyle="1" w:styleId="EndNoteBibliographyChar">
    <w:name w:val="EndNote Bibliography Char"/>
    <w:basedOn w:val="Char0"/>
    <w:link w:val="EndNoteBibliography"/>
    <w:rsid w:val="0020095A"/>
    <w:rPr>
      <w:rFonts w:eastAsia="宋体"/>
      <w:noProof/>
      <w:kern w:val="2"/>
      <w:sz w:val="24"/>
      <w:szCs w:val="22"/>
      <w:lang w:eastAsia="en-US"/>
    </w:rPr>
  </w:style>
</w:styles>
</file>

<file path=word/webSettings.xml><?xml version="1.0" encoding="utf-8"?>
<w:webSettings xmlns:r="http://schemas.openxmlformats.org/officeDocument/2006/relationships" xmlns:w="http://schemas.openxmlformats.org/wordprocessingml/2006/main">
  <w:divs>
    <w:div w:id="564142894">
      <w:bodyDiv w:val="1"/>
      <w:marLeft w:val="0"/>
      <w:marRight w:val="0"/>
      <w:marTop w:val="0"/>
      <w:marBottom w:val="0"/>
      <w:divBdr>
        <w:top w:val="none" w:sz="0" w:space="0" w:color="auto"/>
        <w:left w:val="none" w:sz="0" w:space="0" w:color="auto"/>
        <w:bottom w:val="none" w:sz="0" w:space="0" w:color="auto"/>
        <w:right w:val="none" w:sz="0" w:space="0" w:color="auto"/>
      </w:divBdr>
      <w:divsChild>
        <w:div w:id="457456391">
          <w:marLeft w:val="0"/>
          <w:marRight w:val="0"/>
          <w:marTop w:val="0"/>
          <w:marBottom w:val="0"/>
          <w:divBdr>
            <w:top w:val="none" w:sz="0" w:space="0" w:color="auto"/>
            <w:left w:val="none" w:sz="0" w:space="0" w:color="auto"/>
            <w:bottom w:val="none" w:sz="0" w:space="0" w:color="auto"/>
            <w:right w:val="none" w:sz="0" w:space="0" w:color="auto"/>
          </w:divBdr>
        </w:div>
      </w:divsChild>
    </w:div>
    <w:div w:id="1417291484">
      <w:bodyDiv w:val="1"/>
      <w:marLeft w:val="0"/>
      <w:marRight w:val="0"/>
      <w:marTop w:val="0"/>
      <w:marBottom w:val="0"/>
      <w:divBdr>
        <w:top w:val="none" w:sz="0" w:space="0" w:color="auto"/>
        <w:left w:val="none" w:sz="0" w:space="0" w:color="auto"/>
        <w:bottom w:val="none" w:sz="0" w:space="0" w:color="auto"/>
        <w:right w:val="none" w:sz="0" w:space="0" w:color="auto"/>
      </w:divBdr>
      <w:divsChild>
        <w:div w:id="9962258">
          <w:marLeft w:val="0"/>
          <w:marRight w:val="0"/>
          <w:marTop w:val="0"/>
          <w:marBottom w:val="0"/>
          <w:divBdr>
            <w:top w:val="none" w:sz="0" w:space="0" w:color="auto"/>
            <w:left w:val="none" w:sz="0" w:space="0" w:color="auto"/>
            <w:bottom w:val="none" w:sz="0" w:space="0" w:color="auto"/>
            <w:right w:val="none" w:sz="0" w:space="0" w:color="auto"/>
          </w:divBdr>
        </w:div>
      </w:divsChild>
    </w:div>
  </w:divs>
  <w:encoding w:val="windows-1252"/>
  <w:optimizeForBrowser/>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oleObject" Target="embeddings/oleObject3.bin"/><Relationship Id="rId18" Type="http://schemas.openxmlformats.org/officeDocument/2006/relationships/oleObject" Target="embeddings/oleObject5.bin"/><Relationship Id="rId26" Type="http://schemas.openxmlformats.org/officeDocument/2006/relationships/image" Target="media/image13.wmf"/><Relationship Id="rId39" Type="http://schemas.openxmlformats.org/officeDocument/2006/relationships/image" Target="media/image20.png"/><Relationship Id="rId21" Type="http://schemas.openxmlformats.org/officeDocument/2006/relationships/image" Target="media/image9.emf"/><Relationship Id="rId34" Type="http://schemas.openxmlformats.org/officeDocument/2006/relationships/image" Target="media/image17.wmf"/><Relationship Id="rId42" Type="http://schemas.openxmlformats.org/officeDocument/2006/relationships/image" Target="media/image22.emf"/><Relationship Id="rId47" Type="http://schemas.openxmlformats.org/officeDocument/2006/relationships/image" Target="media/image27.emf"/><Relationship Id="rId50" Type="http://schemas.openxmlformats.org/officeDocument/2006/relationships/image" Target="media/image29.emf"/><Relationship Id="rId55" Type="http://schemas.openxmlformats.org/officeDocument/2006/relationships/oleObject" Target="embeddings/oleObject17.bin"/><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oleObject" Target="embeddings/oleObject4.bin"/><Relationship Id="rId20" Type="http://schemas.openxmlformats.org/officeDocument/2006/relationships/image" Target="media/image8.png"/><Relationship Id="rId29" Type="http://schemas.openxmlformats.org/officeDocument/2006/relationships/oleObject" Target="embeddings/oleObject8.bin"/><Relationship Id="rId41" Type="http://schemas.openxmlformats.org/officeDocument/2006/relationships/oleObject" Target="embeddings/oleObject13.bin"/><Relationship Id="rId54" Type="http://schemas.openxmlformats.org/officeDocument/2006/relationships/image" Target="media/image31.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oleObject" Target="embeddings/oleObject2.bin"/><Relationship Id="rId24" Type="http://schemas.openxmlformats.org/officeDocument/2006/relationships/image" Target="media/image12.wmf"/><Relationship Id="rId32" Type="http://schemas.openxmlformats.org/officeDocument/2006/relationships/image" Target="media/image16.wmf"/><Relationship Id="rId37" Type="http://schemas.openxmlformats.org/officeDocument/2006/relationships/oleObject" Target="embeddings/oleObject12.bin"/><Relationship Id="rId40" Type="http://schemas.openxmlformats.org/officeDocument/2006/relationships/image" Target="media/image21.wmf"/><Relationship Id="rId45" Type="http://schemas.openxmlformats.org/officeDocument/2006/relationships/image" Target="media/image25.emf"/><Relationship Id="rId53" Type="http://schemas.openxmlformats.org/officeDocument/2006/relationships/oleObject" Target="embeddings/oleObject16.bin"/><Relationship Id="rId58"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5.emf"/><Relationship Id="rId23" Type="http://schemas.openxmlformats.org/officeDocument/2006/relationships/image" Target="media/image11.emf"/><Relationship Id="rId28" Type="http://schemas.openxmlformats.org/officeDocument/2006/relationships/image" Target="media/image14.wmf"/><Relationship Id="rId36" Type="http://schemas.openxmlformats.org/officeDocument/2006/relationships/image" Target="media/image18.wmf"/><Relationship Id="rId49" Type="http://schemas.openxmlformats.org/officeDocument/2006/relationships/oleObject" Target="embeddings/oleObject14.bin"/><Relationship Id="rId57" Type="http://schemas.openxmlformats.org/officeDocument/2006/relationships/image" Target="media/image33.emf"/><Relationship Id="rId61" Type="http://schemas.microsoft.com/office/2007/relationships/stylesWithEffects" Target="stylesWithEffects.xml"/><Relationship Id="rId10" Type="http://schemas.openxmlformats.org/officeDocument/2006/relationships/image" Target="media/image2.wmf"/><Relationship Id="rId19" Type="http://schemas.openxmlformats.org/officeDocument/2006/relationships/image" Target="media/image7.png"/><Relationship Id="rId31" Type="http://schemas.openxmlformats.org/officeDocument/2006/relationships/oleObject" Target="embeddings/oleObject9.bin"/><Relationship Id="rId44" Type="http://schemas.openxmlformats.org/officeDocument/2006/relationships/image" Target="media/image24.emf"/><Relationship Id="rId52" Type="http://schemas.openxmlformats.org/officeDocument/2006/relationships/image" Target="media/image30.emf"/><Relationship Id="rId6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4.emf"/><Relationship Id="rId22" Type="http://schemas.openxmlformats.org/officeDocument/2006/relationships/image" Target="media/image10.emf"/><Relationship Id="rId27" Type="http://schemas.openxmlformats.org/officeDocument/2006/relationships/oleObject" Target="embeddings/oleObject7.bin"/><Relationship Id="rId30" Type="http://schemas.openxmlformats.org/officeDocument/2006/relationships/image" Target="media/image15.wmf"/><Relationship Id="rId35" Type="http://schemas.openxmlformats.org/officeDocument/2006/relationships/oleObject" Target="embeddings/oleObject11.bin"/><Relationship Id="rId43" Type="http://schemas.openxmlformats.org/officeDocument/2006/relationships/image" Target="media/image23.emf"/><Relationship Id="rId48" Type="http://schemas.openxmlformats.org/officeDocument/2006/relationships/image" Target="media/image28.emf"/><Relationship Id="rId56" Type="http://schemas.openxmlformats.org/officeDocument/2006/relationships/image" Target="media/image32.emf"/><Relationship Id="rId8" Type="http://schemas.openxmlformats.org/officeDocument/2006/relationships/image" Target="media/image1.wmf"/><Relationship Id="rId51" Type="http://schemas.openxmlformats.org/officeDocument/2006/relationships/oleObject" Target="embeddings/oleObject15.bin"/><Relationship Id="rId3" Type="http://schemas.openxmlformats.org/officeDocument/2006/relationships/styles" Target="styles.xml"/><Relationship Id="rId12" Type="http://schemas.openxmlformats.org/officeDocument/2006/relationships/image" Target="media/image3.wmf"/><Relationship Id="rId17" Type="http://schemas.openxmlformats.org/officeDocument/2006/relationships/image" Target="media/image6.emf"/><Relationship Id="rId25" Type="http://schemas.openxmlformats.org/officeDocument/2006/relationships/oleObject" Target="embeddings/oleObject6.bin"/><Relationship Id="rId33" Type="http://schemas.openxmlformats.org/officeDocument/2006/relationships/oleObject" Target="embeddings/oleObject10.bin"/><Relationship Id="rId38" Type="http://schemas.openxmlformats.org/officeDocument/2006/relationships/image" Target="media/image19.emf"/><Relationship Id="rId46" Type="http://schemas.openxmlformats.org/officeDocument/2006/relationships/image" Target="media/image26.emf"/><Relationship Id="rId59" Type="http://schemas.openxmlformats.org/officeDocument/2006/relationships/fontTable" Target="fontTable.xml"/></Relationships>
</file>

<file path=word/_rels/footnotes.xml.rels><?xml version="1.0" encoding="UTF-8" standalone="yes"?>
<Relationships xmlns="http://schemas.openxmlformats.org/package/2006/relationships"><Relationship Id="rId2" Type="http://schemas.openxmlformats.org/officeDocument/2006/relationships/hyperlink" Target="mailto:zhang@informatik.uni-hamburg.de" TargetMode="External"/><Relationship Id="rId1" Type="http://schemas.openxmlformats.org/officeDocument/2006/relationships/hyperlink" Target="mailto:ying.hu@siat.ac.cn"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D:\kuaipan\Robio2014\ieeeconf_letter.do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AD21A7A-03B5-4B98-8277-3FE5A8DD07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ieeeconf_letter.dot</Template>
  <TotalTime>310</TotalTime>
  <Pages>6</Pages>
  <Words>4614</Words>
  <Characters>26304</Characters>
  <Application>Microsoft Office Word</Application>
  <DocSecurity>0</DocSecurity>
  <Lines>219</Lines>
  <Paragraphs>61</Paragraphs>
  <ScaleCrop>false</ScaleCrop>
  <HeadingPairs>
    <vt:vector size="2" baseType="variant">
      <vt:variant>
        <vt:lpstr>Title</vt:lpstr>
      </vt:variant>
      <vt:variant>
        <vt:i4>1</vt:i4>
      </vt:variant>
    </vt:vector>
  </HeadingPairs>
  <TitlesOfParts>
    <vt:vector size="1" baseType="lpstr">
      <vt:lpstr></vt:lpstr>
    </vt:vector>
  </TitlesOfParts>
  <Company>IEEE</Company>
  <LinksUpToDate>false</LinksUpToDate>
  <CharactersWithSpaces>30857</CharactersWithSpaces>
  <SharedDoc>false</SharedDoc>
  <HLinks>
    <vt:vector size="60" baseType="variant">
      <vt:variant>
        <vt:i4>1441798</vt:i4>
      </vt:variant>
      <vt:variant>
        <vt:i4>33</vt:i4>
      </vt:variant>
      <vt:variant>
        <vt:i4>0</vt:i4>
      </vt:variant>
      <vt:variant>
        <vt:i4>5</vt:i4>
      </vt:variant>
      <vt:variant>
        <vt:lpwstr>http://www.halcyon.com/pub/journals/</vt:lpwstr>
      </vt:variant>
      <vt:variant>
        <vt:lpwstr/>
      </vt:variant>
      <vt:variant>
        <vt:i4>6160457</vt:i4>
      </vt:variant>
      <vt:variant>
        <vt:i4>30</vt:i4>
      </vt:variant>
      <vt:variant>
        <vt:i4>0</vt:i4>
      </vt:variant>
      <vt:variant>
        <vt:i4>5</vt:i4>
      </vt:variant>
      <vt:variant>
        <vt:lpwstr>http://www.(url/</vt:lpwstr>
      </vt:variant>
      <vt:variant>
        <vt:lpwstr/>
      </vt:variant>
      <vt:variant>
        <vt:i4>2687077</vt:i4>
      </vt:variant>
      <vt:variant>
        <vt:i4>27</vt:i4>
      </vt:variant>
      <vt:variant>
        <vt:i4>0</vt:i4>
      </vt:variant>
      <vt:variant>
        <vt:i4>5</vt:i4>
      </vt:variant>
      <vt:variant>
        <vt:lpwstr>http://www.atm.com/</vt:lpwstr>
      </vt:variant>
      <vt:variant>
        <vt:lpwstr/>
      </vt:variant>
      <vt:variant>
        <vt:i4>6160457</vt:i4>
      </vt:variant>
      <vt:variant>
        <vt:i4>24</vt:i4>
      </vt:variant>
      <vt:variant>
        <vt:i4>0</vt:i4>
      </vt:variant>
      <vt:variant>
        <vt:i4>5</vt:i4>
      </vt:variant>
      <vt:variant>
        <vt:lpwstr>http://www.(url/</vt:lpwstr>
      </vt:variant>
      <vt:variant>
        <vt:lpwstr/>
      </vt:variant>
      <vt:variant>
        <vt:i4>6357111</vt:i4>
      </vt:variant>
      <vt:variant>
        <vt:i4>21</vt:i4>
      </vt:variant>
      <vt:variant>
        <vt:i4>0</vt:i4>
      </vt:variant>
      <vt:variant>
        <vt:i4>5</vt:i4>
      </vt:variant>
      <vt:variant>
        <vt:lpwstr>http://www.ieee.org/organizations/pubs/transactions/information.htm</vt:lpwstr>
      </vt:variant>
      <vt:variant>
        <vt:lpwstr/>
      </vt:variant>
      <vt:variant>
        <vt:i4>6225991</vt:i4>
      </vt:variant>
      <vt:variant>
        <vt:i4>12</vt:i4>
      </vt:variant>
      <vt:variant>
        <vt:i4>0</vt:i4>
      </vt:variant>
      <vt:variant>
        <vt:i4>5</vt:i4>
      </vt:variant>
      <vt:variant>
        <vt:lpwstr>http://support.microsoft.com/support/</vt:lpwstr>
      </vt:variant>
      <vt:variant>
        <vt:lpwstr/>
      </vt:variant>
      <vt:variant>
        <vt:i4>3866730</vt:i4>
      </vt:variant>
      <vt:variant>
        <vt:i4>9</vt:i4>
      </vt:variant>
      <vt:variant>
        <vt:i4>0</vt:i4>
      </vt:variant>
      <vt:variant>
        <vt:i4>5</vt:i4>
      </vt:variant>
      <vt:variant>
        <vt:lpwstr>http://www.adobe.com/support/downloads/</vt:lpwstr>
      </vt:variant>
      <vt:variant>
        <vt:lpwstr/>
      </vt:variant>
      <vt:variant>
        <vt:i4>2424932</vt:i4>
      </vt:variant>
      <vt:variant>
        <vt:i4>6</vt:i4>
      </vt:variant>
      <vt:variant>
        <vt:i4>0</vt:i4>
      </vt:variant>
      <vt:variant>
        <vt:i4>5</vt:i4>
      </vt:variant>
      <vt:variant>
        <vt:lpwstr>http://www.adobe.com/support/downloads/pdrvwin.htm</vt:lpwstr>
      </vt:variant>
      <vt:variant>
        <vt:lpwstr/>
      </vt:variant>
      <vt:variant>
        <vt:i4>6357111</vt:i4>
      </vt:variant>
      <vt:variant>
        <vt:i4>3</vt:i4>
      </vt:variant>
      <vt:variant>
        <vt:i4>0</vt:i4>
      </vt:variant>
      <vt:variant>
        <vt:i4>5</vt:i4>
      </vt:variant>
      <vt:variant>
        <vt:lpwstr>http://www.ieee.org/organizations/pubs/transactions/information.htm</vt:lpwstr>
      </vt:variant>
      <vt:variant>
        <vt:lpwstr/>
      </vt:variant>
      <vt:variant>
        <vt:i4>3276859</vt:i4>
      </vt:variant>
      <vt:variant>
        <vt:i4>0</vt:i4>
      </vt:variant>
      <vt:variant>
        <vt:i4>0</vt:i4>
      </vt:variant>
      <vt:variant>
        <vt:i4>5</vt:i4>
      </vt:variant>
      <vt:variant>
        <vt:lpwstr>http://www.paperplaza.net/support/support.html</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c:title>
  <dc:subject>IEEE Transactions on Magnetics </dc:subject>
  <dc:creator>User</dc:creator>
  <cp:keywords/>
  <dc:description/>
  <cp:lastModifiedBy>OceanJinn</cp:lastModifiedBy>
  <cp:revision>41</cp:revision>
  <cp:lastPrinted>2014-06-28T08:27:00Z</cp:lastPrinted>
  <dcterms:created xsi:type="dcterms:W3CDTF">2014-06-27T05:56:00Z</dcterms:created>
  <dcterms:modified xsi:type="dcterms:W3CDTF">2014-10-15T09:37:00Z</dcterms:modified>
</cp:coreProperties>
</file>